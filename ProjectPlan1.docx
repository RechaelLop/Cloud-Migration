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00E3C0" w14:textId="77777777" w:rsidR="00A86CD3" w:rsidRPr="00A86CD3" w:rsidRDefault="00A86CD3" w:rsidP="00A86CD3">
      <w:pPr>
        <w:pStyle w:val="NoSpacing"/>
        <w:spacing w:before="1540" w:after="240"/>
        <w:jc w:val="center"/>
        <w:rPr>
          <w:rFonts w:ascii="Calibri" w:hAnsi="Calibri" w:cs="Calibri"/>
          <w:color w:val="156082" w:themeColor="accent1"/>
        </w:rPr>
      </w:pPr>
      <w:r w:rsidRPr="00A86CD3">
        <w:rPr>
          <w:rFonts w:ascii="Calibri" w:hAnsi="Calibri" w:cs="Calibri"/>
          <w:noProof/>
          <w:color w:val="156082" w:themeColor="accent1"/>
        </w:rPr>
        <w:drawing>
          <wp:inline distT="0" distB="0" distL="0" distR="0" wp14:anchorId="661A292E" wp14:editId="14AAC51F">
            <wp:extent cx="1417320" cy="750898"/>
            <wp:effectExtent l="0" t="0" r="0" b="0"/>
            <wp:docPr id="143" name="Picture 43" descr="A black background with grey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43" descr="A black background with grey leaves&#10;&#10;Description automatically generated"/>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alibri" w:eastAsiaTheme="majorEastAsia" w:hAnsi="Calibri" w:cs="Calibri"/>
          <w:b/>
          <w:bCs/>
          <w:caps/>
          <w:color w:val="0A2F41" w:themeColor="accent1" w:themeShade="80"/>
          <w:sz w:val="72"/>
          <w:szCs w:val="72"/>
        </w:rPr>
        <w:alias w:val="Title"/>
        <w:tag w:val=""/>
        <w:id w:val="1735040861"/>
        <w:placeholder>
          <w:docPart w:val="92221BF9767E4DA3903F174ACC0D82C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52DFE62" w14:textId="74BD349E" w:rsidR="00A86CD3" w:rsidRPr="00A86CD3" w:rsidRDefault="00A86CD3" w:rsidP="00A86CD3">
          <w:pPr>
            <w:pStyle w:val="NoSpacing"/>
            <w:pBdr>
              <w:top w:val="single" w:sz="6" w:space="6" w:color="156082" w:themeColor="accent1"/>
              <w:bottom w:val="single" w:sz="6" w:space="6" w:color="156082" w:themeColor="accent1"/>
            </w:pBdr>
            <w:spacing w:after="240"/>
            <w:jc w:val="center"/>
            <w:rPr>
              <w:rFonts w:ascii="Calibri" w:eastAsiaTheme="majorEastAsia" w:hAnsi="Calibri" w:cs="Calibri"/>
              <w:b/>
              <w:bCs/>
              <w:caps/>
              <w:color w:val="0A2F41" w:themeColor="accent1" w:themeShade="80"/>
              <w:sz w:val="80"/>
              <w:szCs w:val="80"/>
            </w:rPr>
          </w:pPr>
          <w:r>
            <w:rPr>
              <w:rFonts w:ascii="Calibri" w:eastAsiaTheme="majorEastAsia" w:hAnsi="Calibri" w:cs="Calibri"/>
              <w:b/>
              <w:bCs/>
              <w:caps/>
              <w:color w:val="0A2F41" w:themeColor="accent1" w:themeShade="80"/>
              <w:sz w:val="72"/>
              <w:szCs w:val="72"/>
            </w:rPr>
            <w:t>project plan 1</w:t>
          </w:r>
        </w:p>
      </w:sdtContent>
    </w:sdt>
    <w:sdt>
      <w:sdtPr>
        <w:rPr>
          <w:rFonts w:ascii="Calibri" w:hAnsi="Calibri" w:cs="Calibri"/>
          <w:color w:val="0A2F41" w:themeColor="accent1" w:themeShade="80"/>
          <w:sz w:val="28"/>
          <w:szCs w:val="28"/>
        </w:rPr>
        <w:alias w:val="Subtitle"/>
        <w:tag w:val=""/>
        <w:id w:val="328029620"/>
        <w:placeholder>
          <w:docPart w:val="E8A36364A11D4EC89426129E8BBCE8CA"/>
        </w:placeholder>
        <w:dataBinding w:prefixMappings="xmlns:ns0='http://purl.org/dc/elements/1.1/' xmlns:ns1='http://schemas.openxmlformats.org/package/2006/metadata/core-properties' " w:xpath="/ns1:coreProperties[1]/ns0:subject[1]" w:storeItemID="{6C3C8BC8-F283-45AE-878A-BAB7291924A1}"/>
        <w:text/>
      </w:sdtPr>
      <w:sdtContent>
        <w:p w14:paraId="0084FA4E" w14:textId="64EC5CFB" w:rsidR="00A86CD3" w:rsidRPr="00A86CD3" w:rsidRDefault="00A86CD3" w:rsidP="00A86CD3">
          <w:pPr>
            <w:pStyle w:val="NoSpacing"/>
            <w:jc w:val="center"/>
            <w:rPr>
              <w:rFonts w:ascii="Calibri" w:hAnsi="Calibri" w:cs="Calibri"/>
              <w:color w:val="0A2F41" w:themeColor="accent1" w:themeShade="80"/>
              <w:sz w:val="28"/>
              <w:szCs w:val="28"/>
            </w:rPr>
          </w:pPr>
          <w:r>
            <w:rPr>
              <w:rFonts w:ascii="Calibri" w:hAnsi="Calibri" w:cs="Calibri"/>
              <w:color w:val="0A2F41" w:themeColor="accent1" w:themeShade="80"/>
              <w:sz w:val="28"/>
              <w:szCs w:val="28"/>
            </w:rPr>
            <w:t>Visionary Minds</w:t>
          </w:r>
        </w:p>
      </w:sdtContent>
    </w:sdt>
    <w:p w14:paraId="088329D4" w14:textId="77777777" w:rsidR="00A86CD3" w:rsidRPr="00A86CD3" w:rsidRDefault="00A86CD3" w:rsidP="00A86CD3">
      <w:pPr>
        <w:pStyle w:val="NoSpacing"/>
        <w:spacing w:before="480"/>
        <w:jc w:val="center"/>
        <w:rPr>
          <w:rFonts w:ascii="Calibri" w:hAnsi="Calibri" w:cs="Calibri"/>
          <w:color w:val="156082" w:themeColor="accent1"/>
        </w:rPr>
      </w:pPr>
      <w:r w:rsidRPr="00A86CD3">
        <w:rPr>
          <w:rFonts w:ascii="Calibri" w:hAnsi="Calibri" w:cs="Calibri"/>
          <w:noProof/>
          <w:color w:val="156082" w:themeColor="accent1"/>
        </w:rPr>
        <w:drawing>
          <wp:inline distT="0" distB="0" distL="0" distR="0" wp14:anchorId="7658EFF4" wp14:editId="4CFA5E99">
            <wp:extent cx="758952" cy="478932"/>
            <wp:effectExtent l="0" t="0" r="3175" b="0"/>
            <wp:docPr id="144" name="Picture 45" descr="A grey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5" descr="A grey logo on a black background&#10;&#10;Description automatically generated"/>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AE852EE" w14:textId="77777777" w:rsidR="00A86CD3" w:rsidRDefault="00A86CD3" w:rsidP="00A86CD3">
      <w:pPr>
        <w:jc w:val="center"/>
        <w:rPr>
          <w:rFonts w:ascii="Calibri" w:eastAsia="Batang" w:hAnsi="Calibri" w:cs="Calibri"/>
        </w:rPr>
      </w:pPr>
    </w:p>
    <w:p w14:paraId="3C1E2E29" w14:textId="77777777" w:rsidR="00A86CD3" w:rsidRDefault="00A86CD3" w:rsidP="00A86CD3">
      <w:pPr>
        <w:jc w:val="center"/>
        <w:rPr>
          <w:rFonts w:ascii="Calibri" w:eastAsia="Batang" w:hAnsi="Calibri" w:cs="Calibri"/>
        </w:rPr>
      </w:pPr>
    </w:p>
    <w:p w14:paraId="0DFE7DE8" w14:textId="77777777" w:rsidR="00A86CD3" w:rsidRDefault="00A86CD3" w:rsidP="00A86CD3">
      <w:pPr>
        <w:jc w:val="center"/>
        <w:rPr>
          <w:rFonts w:ascii="Calibri" w:eastAsia="Batang" w:hAnsi="Calibri" w:cs="Calibri"/>
        </w:rPr>
      </w:pPr>
    </w:p>
    <w:p w14:paraId="2A4AB738" w14:textId="77777777" w:rsidR="00A86CD3" w:rsidRPr="00A86CD3" w:rsidRDefault="00A86CD3" w:rsidP="00A86CD3">
      <w:pPr>
        <w:jc w:val="center"/>
        <w:rPr>
          <w:rFonts w:ascii="Calibri" w:eastAsia="Batang" w:hAnsi="Calibri" w:cs="Calibri"/>
        </w:rPr>
      </w:pPr>
    </w:p>
    <w:tbl>
      <w:tblPr>
        <w:tblStyle w:val="GridTable4-Accent1"/>
        <w:tblW w:w="0" w:type="auto"/>
        <w:jc w:val="center"/>
        <w:shd w:val="clear" w:color="auto" w:fill="CAEDFB" w:themeFill="accent4" w:themeFillTint="33"/>
        <w:tblCellMar>
          <w:top w:w="72" w:type="dxa"/>
          <w:bottom w:w="72" w:type="dxa"/>
        </w:tblCellMar>
        <w:tblLook w:val="0680" w:firstRow="0" w:lastRow="0" w:firstColumn="1" w:lastColumn="0" w:noHBand="1" w:noVBand="1"/>
      </w:tblPr>
      <w:tblGrid>
        <w:gridCol w:w="6516"/>
      </w:tblGrid>
      <w:tr w:rsidR="00A86CD3" w:rsidRPr="00A77C5B" w14:paraId="4E0664AA" w14:textId="77777777" w:rsidTr="002C2446">
        <w:trPr>
          <w:jc w:val="center"/>
        </w:trPr>
        <w:tc>
          <w:tcPr>
            <w:cnfStyle w:val="001000000000" w:firstRow="0" w:lastRow="0" w:firstColumn="1" w:lastColumn="0" w:oddVBand="0" w:evenVBand="0" w:oddHBand="0" w:evenHBand="0" w:firstRowFirstColumn="0" w:firstRowLastColumn="0" w:lastRowFirstColumn="0" w:lastRowLastColumn="0"/>
            <w:tcW w:w="6516" w:type="dxa"/>
            <w:shd w:val="clear" w:color="auto" w:fill="CAEDFB" w:themeFill="accent4" w:themeFillTint="33"/>
          </w:tcPr>
          <w:p w14:paraId="19863E07" w14:textId="77777777" w:rsidR="00A86CD3" w:rsidRPr="00866770" w:rsidRDefault="00A86CD3" w:rsidP="002C2446">
            <w:pPr>
              <w:jc w:val="center"/>
              <w:rPr>
                <w:rFonts w:ascii="Calibri" w:hAnsi="Calibri" w:cs="Calibri"/>
                <w:sz w:val="32"/>
                <w:szCs w:val="32"/>
              </w:rPr>
            </w:pPr>
            <w:r w:rsidRPr="00866770">
              <w:rPr>
                <w:rFonts w:ascii="Calibri" w:hAnsi="Calibri" w:cs="Calibri"/>
                <w:sz w:val="32"/>
                <w:szCs w:val="32"/>
              </w:rPr>
              <w:t>Team</w:t>
            </w:r>
          </w:p>
        </w:tc>
      </w:tr>
      <w:tr w:rsidR="00A86CD3" w:rsidRPr="00A77C5B" w14:paraId="3FAD6515" w14:textId="77777777" w:rsidTr="002C2446">
        <w:trPr>
          <w:jc w:val="center"/>
        </w:trPr>
        <w:tc>
          <w:tcPr>
            <w:cnfStyle w:val="001000000000" w:firstRow="0" w:lastRow="0" w:firstColumn="1" w:lastColumn="0" w:oddVBand="0" w:evenVBand="0" w:oddHBand="0" w:evenHBand="0" w:firstRowFirstColumn="0" w:firstRowLastColumn="0" w:lastRowFirstColumn="0" w:lastRowLastColumn="0"/>
            <w:tcW w:w="6516" w:type="dxa"/>
            <w:shd w:val="clear" w:color="auto" w:fill="CAEDFB" w:themeFill="accent4" w:themeFillTint="33"/>
          </w:tcPr>
          <w:p w14:paraId="6650AA98" w14:textId="77777777" w:rsidR="00A86CD3" w:rsidRPr="00866770" w:rsidRDefault="00A86CD3" w:rsidP="002C2446">
            <w:pPr>
              <w:jc w:val="center"/>
              <w:rPr>
                <w:rFonts w:ascii="Calibri" w:hAnsi="Calibri" w:cs="Calibri"/>
                <w:b w:val="0"/>
                <w:bCs w:val="0"/>
                <w:sz w:val="32"/>
                <w:szCs w:val="32"/>
              </w:rPr>
            </w:pPr>
            <w:r w:rsidRPr="00866770">
              <w:rPr>
                <w:rFonts w:ascii="Calibri" w:hAnsi="Calibri" w:cs="Calibri"/>
                <w:b w:val="0"/>
                <w:bCs w:val="0"/>
                <w:sz w:val="32"/>
                <w:szCs w:val="32"/>
              </w:rPr>
              <w:t>Abirami Mohanasundaram</w:t>
            </w:r>
          </w:p>
        </w:tc>
      </w:tr>
      <w:tr w:rsidR="00A86CD3" w:rsidRPr="00A77C5B" w14:paraId="2BB791B3" w14:textId="77777777" w:rsidTr="002C2446">
        <w:trPr>
          <w:jc w:val="center"/>
        </w:trPr>
        <w:tc>
          <w:tcPr>
            <w:cnfStyle w:val="001000000000" w:firstRow="0" w:lastRow="0" w:firstColumn="1" w:lastColumn="0" w:oddVBand="0" w:evenVBand="0" w:oddHBand="0" w:evenHBand="0" w:firstRowFirstColumn="0" w:firstRowLastColumn="0" w:lastRowFirstColumn="0" w:lastRowLastColumn="0"/>
            <w:tcW w:w="6516" w:type="dxa"/>
            <w:shd w:val="clear" w:color="auto" w:fill="CAEDFB" w:themeFill="accent4" w:themeFillTint="33"/>
          </w:tcPr>
          <w:p w14:paraId="7A0BA4A0" w14:textId="77777777" w:rsidR="00A86CD3" w:rsidRPr="00866770" w:rsidRDefault="00A86CD3" w:rsidP="002C2446">
            <w:pPr>
              <w:jc w:val="center"/>
              <w:rPr>
                <w:rFonts w:ascii="Calibri" w:hAnsi="Calibri" w:cs="Calibri"/>
                <w:b w:val="0"/>
                <w:bCs w:val="0"/>
                <w:sz w:val="32"/>
                <w:szCs w:val="32"/>
              </w:rPr>
            </w:pPr>
            <w:r w:rsidRPr="00866770">
              <w:rPr>
                <w:rFonts w:ascii="Calibri" w:hAnsi="Calibri" w:cs="Calibri"/>
                <w:b w:val="0"/>
                <w:bCs w:val="0"/>
                <w:sz w:val="32"/>
                <w:szCs w:val="32"/>
              </w:rPr>
              <w:t>Mounika Boju</w:t>
            </w:r>
          </w:p>
        </w:tc>
      </w:tr>
      <w:tr w:rsidR="00A86CD3" w:rsidRPr="00A77C5B" w14:paraId="6413EDE8" w14:textId="77777777" w:rsidTr="002C2446">
        <w:trPr>
          <w:jc w:val="center"/>
        </w:trPr>
        <w:tc>
          <w:tcPr>
            <w:cnfStyle w:val="001000000000" w:firstRow="0" w:lastRow="0" w:firstColumn="1" w:lastColumn="0" w:oddVBand="0" w:evenVBand="0" w:oddHBand="0" w:evenHBand="0" w:firstRowFirstColumn="0" w:firstRowLastColumn="0" w:lastRowFirstColumn="0" w:lastRowLastColumn="0"/>
            <w:tcW w:w="6516" w:type="dxa"/>
            <w:shd w:val="clear" w:color="auto" w:fill="CAEDFB" w:themeFill="accent4" w:themeFillTint="33"/>
          </w:tcPr>
          <w:p w14:paraId="3C5D585E" w14:textId="77777777" w:rsidR="00A86CD3" w:rsidRPr="00866770" w:rsidRDefault="00A86CD3" w:rsidP="002C2446">
            <w:pPr>
              <w:jc w:val="center"/>
              <w:rPr>
                <w:rFonts w:ascii="Calibri" w:hAnsi="Calibri" w:cs="Calibri"/>
                <w:b w:val="0"/>
                <w:bCs w:val="0"/>
                <w:sz w:val="32"/>
                <w:szCs w:val="32"/>
              </w:rPr>
            </w:pPr>
            <w:r w:rsidRPr="00866770">
              <w:rPr>
                <w:rFonts w:ascii="Calibri" w:hAnsi="Calibri" w:cs="Calibri"/>
                <w:b w:val="0"/>
                <w:bCs w:val="0"/>
                <w:sz w:val="32"/>
                <w:szCs w:val="32"/>
              </w:rPr>
              <w:t>Parth Babubhai Kalathiya</w:t>
            </w:r>
          </w:p>
        </w:tc>
      </w:tr>
      <w:tr w:rsidR="00A86CD3" w:rsidRPr="00A77C5B" w14:paraId="2A3928E2" w14:textId="77777777" w:rsidTr="002C2446">
        <w:trPr>
          <w:jc w:val="center"/>
        </w:trPr>
        <w:tc>
          <w:tcPr>
            <w:cnfStyle w:val="001000000000" w:firstRow="0" w:lastRow="0" w:firstColumn="1" w:lastColumn="0" w:oddVBand="0" w:evenVBand="0" w:oddHBand="0" w:evenHBand="0" w:firstRowFirstColumn="0" w:firstRowLastColumn="0" w:lastRowFirstColumn="0" w:lastRowLastColumn="0"/>
            <w:tcW w:w="6516" w:type="dxa"/>
            <w:shd w:val="clear" w:color="auto" w:fill="CAEDFB" w:themeFill="accent4" w:themeFillTint="33"/>
          </w:tcPr>
          <w:p w14:paraId="6B9ABC5D" w14:textId="77777777" w:rsidR="00A86CD3" w:rsidRPr="00866770" w:rsidRDefault="00A86CD3" w:rsidP="002C2446">
            <w:pPr>
              <w:jc w:val="center"/>
              <w:rPr>
                <w:rFonts w:ascii="Calibri" w:hAnsi="Calibri" w:cs="Calibri"/>
                <w:b w:val="0"/>
                <w:bCs w:val="0"/>
                <w:sz w:val="32"/>
                <w:szCs w:val="32"/>
              </w:rPr>
            </w:pPr>
            <w:r w:rsidRPr="00866770">
              <w:rPr>
                <w:rFonts w:ascii="Calibri" w:hAnsi="Calibri" w:cs="Calibri"/>
                <w:b w:val="0"/>
                <w:bCs w:val="0"/>
                <w:sz w:val="32"/>
                <w:szCs w:val="32"/>
              </w:rPr>
              <w:t>Rechael Vincent Lopes</w:t>
            </w:r>
          </w:p>
        </w:tc>
      </w:tr>
    </w:tbl>
    <w:p w14:paraId="44EE84C8" w14:textId="77777777" w:rsidR="00A86CD3" w:rsidRPr="00A86CD3" w:rsidRDefault="00A86CD3" w:rsidP="00A86CD3">
      <w:pPr>
        <w:jc w:val="center"/>
        <w:rPr>
          <w:rFonts w:ascii="Calibri" w:eastAsia="Batang" w:hAnsi="Calibri" w:cs="Calibri"/>
        </w:rPr>
      </w:pPr>
    </w:p>
    <w:p w14:paraId="0D68D7E2" w14:textId="77777777" w:rsidR="00A86CD3" w:rsidRPr="00A86CD3" w:rsidRDefault="00A86CD3" w:rsidP="00A86CD3">
      <w:pPr>
        <w:rPr>
          <w:rFonts w:ascii="Calibri" w:eastAsia="Batang" w:hAnsi="Calibri" w:cs="Calibri"/>
          <w:color w:val="156082" w:themeColor="accent1"/>
          <w:sz w:val="40"/>
          <w:szCs w:val="40"/>
        </w:rPr>
      </w:pPr>
      <w:r w:rsidRPr="00A86CD3">
        <w:rPr>
          <w:rFonts w:ascii="Calibri" w:eastAsia="Batang" w:hAnsi="Calibri" w:cs="Calibri"/>
          <w:color w:val="156082" w:themeColor="accent1"/>
          <w:sz w:val="40"/>
          <w:szCs w:val="40"/>
        </w:rPr>
        <w:br w:type="page"/>
      </w:r>
    </w:p>
    <w:bookmarkStart w:id="0" w:name="_Toc177306021"/>
    <w:p w14:paraId="1340A4DA" w14:textId="460BA0C4" w:rsidR="00866770" w:rsidRPr="00866770" w:rsidRDefault="00866770" w:rsidP="00866770">
      <w:pPr>
        <w:rPr>
          <w:rFonts w:ascii="Calibri" w:hAnsi="Calibri" w:cs="Calibri"/>
          <w:b/>
          <w:bCs/>
          <w:sz w:val="32"/>
          <w:szCs w:val="32"/>
        </w:rPr>
      </w:pPr>
      <w:r w:rsidRPr="00866770">
        <w:rPr>
          <w:rFonts w:ascii="Calibri" w:hAnsi="Calibri" w:cs="Calibri"/>
          <w:b/>
          <w:bCs/>
          <w:noProof/>
          <w:sz w:val="32"/>
          <w:szCs w:val="32"/>
        </w:rPr>
        <w:lastRenderedPageBreak/>
        <mc:AlternateContent>
          <mc:Choice Requires="wpi">
            <w:drawing>
              <wp:anchor distT="0" distB="0" distL="114300" distR="114300" simplePos="0" relativeHeight="251659264" behindDoc="0" locked="0" layoutInCell="1" allowOverlap="1" wp14:anchorId="38A28A61" wp14:editId="4EA384B4">
                <wp:simplePos x="0" y="0"/>
                <wp:positionH relativeFrom="column">
                  <wp:posOffset>-2270700</wp:posOffset>
                </wp:positionH>
                <wp:positionV relativeFrom="paragraph">
                  <wp:posOffset>-899340</wp:posOffset>
                </wp:positionV>
                <wp:extent cx="360" cy="360"/>
                <wp:effectExtent l="38100" t="38100" r="38100" b="38100"/>
                <wp:wrapNone/>
                <wp:docPr id="1167429845" name="Ink 1"/>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43CEB2A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79.15pt;margin-top:-71.15pt;width:.7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">
                <v:imagedata r:id="rId11" o:title=""/>
              </v:shape>
            </w:pict>
          </mc:Fallback>
        </mc:AlternateContent>
      </w:r>
      <w:r w:rsidRPr="00866770">
        <w:rPr>
          <w:rFonts w:ascii="Calibri" w:hAnsi="Calibri" w:cs="Calibri"/>
          <w:b/>
          <w:bCs/>
          <w:sz w:val="32"/>
          <w:szCs w:val="32"/>
        </w:rPr>
        <w:t>Declaration Statement</w:t>
      </w:r>
      <w:bookmarkEnd w:id="0"/>
    </w:p>
    <w:p w14:paraId="3200F332" w14:textId="77777777" w:rsidR="00866770" w:rsidRPr="00382547" w:rsidRDefault="00866770" w:rsidP="00866770">
      <w:pPr>
        <w:jc w:val="both"/>
        <w:rPr>
          <w:rFonts w:ascii="Calibri" w:hAnsi="Calibri" w:cs="Calibri"/>
          <w:sz w:val="22"/>
          <w:szCs w:val="22"/>
        </w:rPr>
      </w:pPr>
      <w:r w:rsidRPr="00382547">
        <w:rPr>
          <w:rFonts w:ascii="Calibri" w:hAnsi="Calibri" w:cs="Calibri"/>
          <w:sz w:val="22"/>
          <w:szCs w:val="22"/>
        </w:rPr>
        <w:t xml:space="preserve">We, Abirami Mohanasundaram, Mounika Boju, </w:t>
      </w:r>
      <w:r w:rsidRPr="00382547">
        <w:rPr>
          <w:rFonts w:ascii="Calibri" w:hAnsi="Calibri" w:cs="Calibri"/>
          <w:sz w:val="22"/>
        </w:rPr>
        <w:t>Parth Babubhai Kalathiya</w:t>
      </w:r>
      <w:r w:rsidRPr="00382547">
        <w:rPr>
          <w:rFonts w:ascii="Calibri" w:hAnsi="Calibri" w:cs="Calibri"/>
          <w:sz w:val="22"/>
          <w:szCs w:val="22"/>
        </w:rPr>
        <w:t xml:space="preserve">, and </w:t>
      </w:r>
      <w:r w:rsidRPr="00382547">
        <w:rPr>
          <w:rFonts w:ascii="Calibri" w:hAnsi="Calibri" w:cs="Calibri"/>
          <w:sz w:val="22"/>
        </w:rPr>
        <w:t>Rechael Vincent Lopes</w:t>
      </w:r>
      <w:r w:rsidRPr="00382547">
        <w:rPr>
          <w:rFonts w:ascii="Calibri" w:hAnsi="Calibri" w:cs="Calibri"/>
          <w:sz w:val="22"/>
          <w:szCs w:val="22"/>
        </w:rPr>
        <w:t xml:space="preserve"> affirm that the attached work is entirely our own, except where the words or ideas of other writers are specifically acknowledged in accordance with accepted APA citation conventions. This project is specifically made for our client BTC Enterprises. We acknowledge that we have revised, edited, and proofread this paper, and we certify that we are the author of this paper. Any assistance we received in its preparation is fully and properly acknowledged and disclosed.  We have also cited any sources from which we used data, ideas, theories, or words, whether quoted directly or paraphrased. We further acknowledge that this paper has been prepared by ourselves specifically for this project.</w:t>
      </w:r>
    </w:p>
    <w:p w14:paraId="697EA140" w14:textId="77777777" w:rsidR="00866770" w:rsidRPr="00382547" w:rsidRDefault="00866770" w:rsidP="00866770">
      <w:pPr>
        <w:jc w:val="both"/>
        <w:rPr>
          <w:rFonts w:ascii="Calibri" w:hAnsi="Calibri" w:cs="Calibri"/>
          <w:sz w:val="22"/>
          <w:szCs w:val="22"/>
        </w:rPr>
      </w:pPr>
    </w:p>
    <w:p w14:paraId="39FCF728" w14:textId="77777777" w:rsidR="00866770" w:rsidRPr="00382547" w:rsidRDefault="00866770" w:rsidP="00866770">
      <w:pPr>
        <w:rPr>
          <w:rFonts w:ascii="Calibri" w:hAnsi="Calibri" w:cs="Calibri"/>
          <w:sz w:val="22"/>
          <w:szCs w:val="22"/>
        </w:rPr>
      </w:pPr>
      <w:r w:rsidRPr="00382547">
        <w:rPr>
          <w:rFonts w:ascii="Calibri" w:hAnsi="Calibri" w:cs="Calibri"/>
          <w:sz w:val="22"/>
          <w:szCs w:val="22"/>
        </w:rPr>
        <w:t>Our team has spent approximately 10 hours on this assignment.</w:t>
      </w:r>
    </w:p>
    <w:p w14:paraId="78507493" w14:textId="77777777" w:rsidR="00866770" w:rsidRDefault="00866770" w:rsidP="00A86CD3">
      <w:pPr>
        <w:rPr>
          <w:rFonts w:ascii="Calibri" w:eastAsia="Batang" w:hAnsi="Calibri" w:cs="Calibri"/>
          <w:color w:val="156082" w:themeColor="accent1"/>
          <w:sz w:val="40"/>
          <w:szCs w:val="40"/>
        </w:rPr>
      </w:pPr>
    </w:p>
    <w:p w14:paraId="33DEA2FD" w14:textId="761E0270" w:rsidR="00A86CD3" w:rsidRPr="00A86CD3" w:rsidRDefault="00A86CD3" w:rsidP="00A86CD3">
      <w:pPr>
        <w:rPr>
          <w:rFonts w:ascii="Calibri" w:hAnsi="Calibri" w:cs="Calibri"/>
          <w:sz w:val="22"/>
          <w:szCs w:val="22"/>
        </w:rPr>
      </w:pPr>
      <w:r w:rsidRPr="00A86CD3">
        <w:rPr>
          <w:rFonts w:ascii="Calibri" w:hAnsi="Calibri" w:cs="Calibri"/>
          <w:sz w:val="22"/>
          <w:szCs w:val="22"/>
        </w:rPr>
        <w:t>Signatures</w:t>
      </w:r>
    </w:p>
    <w:p w14:paraId="7F1F9EDF" w14:textId="77777777" w:rsidR="00A86CD3" w:rsidRPr="00A86CD3" w:rsidRDefault="00A86CD3" w:rsidP="00A86CD3">
      <w:pPr>
        <w:rPr>
          <w:rFonts w:ascii="Calibri" w:hAnsi="Calibri" w:cs="Calibri"/>
          <w:sz w:val="22"/>
          <w:szCs w:val="22"/>
        </w:rPr>
      </w:pPr>
      <w:r w:rsidRPr="00A86CD3">
        <w:rPr>
          <w:rFonts w:ascii="Calibri" w:hAnsi="Calibri" w:cs="Calibri"/>
          <w:sz w:val="22"/>
          <w:szCs w:val="22"/>
        </w:rPr>
        <w:t>Mounika Boju</w:t>
      </w:r>
    </w:p>
    <w:p w14:paraId="7B1ECCDD" w14:textId="77777777" w:rsidR="00A86CD3" w:rsidRPr="00A86CD3" w:rsidRDefault="00A86CD3" w:rsidP="00A86CD3">
      <w:pPr>
        <w:rPr>
          <w:rFonts w:ascii="Calibri" w:hAnsi="Calibri" w:cs="Calibri"/>
          <w:noProof/>
        </w:rPr>
      </w:pPr>
      <w:r w:rsidRPr="00A86CD3">
        <w:rPr>
          <w:rFonts w:ascii="Calibri" w:hAnsi="Calibri" w:cs="Calibri"/>
          <w:noProof/>
        </w:rPr>
        <w:drawing>
          <wp:inline distT="0" distB="0" distL="0" distR="0" wp14:anchorId="3C0BF045" wp14:editId="310D54FE">
            <wp:extent cx="1154547" cy="470115"/>
            <wp:effectExtent l="0" t="0" r="7620" b="6350"/>
            <wp:docPr id="188068598" name="Picture 188068598"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wor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154547" cy="470115"/>
                    </a:xfrm>
                    <a:prstGeom prst="rect">
                      <a:avLst/>
                    </a:prstGeom>
                  </pic:spPr>
                </pic:pic>
              </a:graphicData>
            </a:graphic>
          </wp:inline>
        </w:drawing>
      </w:r>
    </w:p>
    <w:p w14:paraId="67A6443A" w14:textId="77777777" w:rsidR="00A86CD3" w:rsidRPr="00A86CD3" w:rsidRDefault="00A86CD3" w:rsidP="00A86CD3">
      <w:pPr>
        <w:rPr>
          <w:rFonts w:ascii="Calibri" w:hAnsi="Calibri" w:cs="Calibri"/>
          <w:noProof/>
        </w:rPr>
      </w:pPr>
      <w:r w:rsidRPr="00A86CD3">
        <w:rPr>
          <w:rFonts w:ascii="Calibri" w:hAnsi="Calibri" w:cs="Calibri"/>
          <w:sz w:val="22"/>
          <w:szCs w:val="22"/>
        </w:rPr>
        <w:t>Abirami Mohanasundaram</w:t>
      </w:r>
    </w:p>
    <w:p w14:paraId="70944E58" w14:textId="77777777" w:rsidR="00A86CD3" w:rsidRPr="00A86CD3" w:rsidRDefault="00A86CD3" w:rsidP="00A86CD3">
      <w:pPr>
        <w:rPr>
          <w:rFonts w:ascii="Calibri" w:hAnsi="Calibri" w:cs="Calibri"/>
          <w:noProof/>
        </w:rPr>
      </w:pPr>
      <w:r w:rsidRPr="00A86CD3">
        <w:rPr>
          <w:rFonts w:ascii="Calibri" w:hAnsi="Calibri" w:cs="Calibri"/>
          <w:noProof/>
        </w:rPr>
        <mc:AlternateContent>
          <mc:Choice Requires="wpi">
            <w:drawing>
              <wp:inline distT="0" distB="0" distL="114300" distR="114300" wp14:anchorId="67826A84" wp14:editId="113D266B">
                <wp:extent cx="1414780" cy="489585"/>
                <wp:effectExtent l="38100" t="38100" r="0" b="43815"/>
                <wp:docPr id="1414573066" name="Ink 19"/>
                <wp:cNvGraphicFramePr/>
                <a:graphic xmlns:a="http://schemas.openxmlformats.org/drawingml/2006/main">
                  <a:graphicData uri="http://schemas.microsoft.com/office/word/2010/wordprocessingInk">
                    <w14:contentPart bwMode="auto" r:id="rId13">
                      <w14:nvContentPartPr>
                        <w14:cNvContentPartPr/>
                      </w14:nvContentPartPr>
                      <w14:xfrm>
                        <a:off x="0" y="0"/>
                        <a:ext cx="1414780" cy="489585"/>
                      </w14:xfrm>
                    </w14:contentPart>
                  </a:graphicData>
                </a:graphic>
              </wp:inline>
            </w:drawing>
          </mc:Choice>
          <mc:Fallback>
            <w:pict>
              <v:shape w14:anchorId="7D208B71" id="Ink 19" o:spid="_x0000_i1025" type="#_x0000_t75" style="width:112.2pt;height:39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">
                <v:imagedata r:id="rId14" o:title=""/>
              </v:shape>
            </w:pict>
          </mc:Fallback>
        </mc:AlternateContent>
      </w:r>
    </w:p>
    <w:p w14:paraId="048E67AE" w14:textId="77777777" w:rsidR="00A86CD3" w:rsidRPr="00A86CD3" w:rsidRDefault="00A86CD3" w:rsidP="00A86CD3">
      <w:pPr>
        <w:rPr>
          <w:rFonts w:ascii="Calibri" w:hAnsi="Calibri" w:cs="Calibri"/>
          <w:sz w:val="22"/>
        </w:rPr>
      </w:pPr>
      <w:r w:rsidRPr="00A86CD3">
        <w:rPr>
          <w:rFonts w:ascii="Calibri" w:hAnsi="Calibri" w:cs="Calibri"/>
          <w:sz w:val="22"/>
        </w:rPr>
        <w:t>Rechael Vincent Lopes</w:t>
      </w:r>
    </w:p>
    <w:p w14:paraId="662C2C4A" w14:textId="77777777" w:rsidR="00A86CD3" w:rsidRPr="00A86CD3" w:rsidRDefault="00A86CD3" w:rsidP="00A86CD3">
      <w:pPr>
        <w:rPr>
          <w:rFonts w:ascii="Calibri" w:hAnsi="Calibri" w:cs="Calibri"/>
          <w:noProof/>
        </w:rPr>
      </w:pPr>
      <w:r w:rsidRPr="00A86CD3">
        <w:rPr>
          <w:rFonts w:ascii="Calibri" w:hAnsi="Calibri" w:cs="Calibri"/>
          <w:noProof/>
        </w:rPr>
        <w:drawing>
          <wp:inline distT="0" distB="0" distL="0" distR="0" wp14:anchorId="71F78FE4" wp14:editId="4158006F">
            <wp:extent cx="1243098" cy="576659"/>
            <wp:effectExtent l="0" t="0" r="0" b="0"/>
            <wp:docPr id="910211719" name="Picture 910211719"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11719" name="Picture 910211719" descr="A close up of a pap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43098" cy="576659"/>
                    </a:xfrm>
                    <a:prstGeom prst="rect">
                      <a:avLst/>
                    </a:prstGeom>
                  </pic:spPr>
                </pic:pic>
              </a:graphicData>
            </a:graphic>
          </wp:inline>
        </w:drawing>
      </w:r>
    </w:p>
    <w:p w14:paraId="47AC07EC" w14:textId="77777777" w:rsidR="00A86CD3" w:rsidRPr="00A86CD3" w:rsidRDefault="00A86CD3" w:rsidP="00A86CD3">
      <w:pPr>
        <w:rPr>
          <w:rFonts w:ascii="Calibri" w:hAnsi="Calibri" w:cs="Calibri"/>
          <w:sz w:val="22"/>
        </w:rPr>
      </w:pPr>
      <w:r w:rsidRPr="00A86CD3">
        <w:rPr>
          <w:rFonts w:ascii="Calibri" w:hAnsi="Calibri" w:cs="Calibri"/>
          <w:sz w:val="22"/>
        </w:rPr>
        <w:t>Parth Babubhai Kalathiya</w:t>
      </w:r>
    </w:p>
    <w:p w14:paraId="2DB8B7EF" w14:textId="77777777" w:rsidR="00A86CD3" w:rsidRPr="00A86CD3" w:rsidRDefault="00A86CD3" w:rsidP="00A86CD3">
      <w:pPr>
        <w:rPr>
          <w:rFonts w:ascii="Calibri" w:hAnsi="Calibri" w:cs="Calibri"/>
          <w:sz w:val="22"/>
          <w:szCs w:val="22"/>
        </w:rPr>
      </w:pPr>
      <w:r w:rsidRPr="00A86CD3">
        <w:rPr>
          <w:rFonts w:ascii="Calibri" w:hAnsi="Calibri" w:cs="Calibri"/>
          <w:noProof/>
        </w:rPr>
        <w:drawing>
          <wp:inline distT="0" distB="0" distL="0" distR="0" wp14:anchorId="68157DA9" wp14:editId="1B82A658">
            <wp:extent cx="914703" cy="598368"/>
            <wp:effectExtent l="0" t="0" r="0" b="0"/>
            <wp:docPr id="982794852" name="Picture 982794852" descr="Close-up of a handwritten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94852" name="Picture 982794852" descr="Close-up of a handwritten no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14703" cy="598368"/>
                    </a:xfrm>
                    <a:prstGeom prst="rect">
                      <a:avLst/>
                    </a:prstGeom>
                  </pic:spPr>
                </pic:pic>
              </a:graphicData>
            </a:graphic>
          </wp:inline>
        </w:drawing>
      </w:r>
    </w:p>
    <w:p w14:paraId="22752571" w14:textId="77777777" w:rsidR="00A86CD3" w:rsidRPr="00A86CD3" w:rsidRDefault="00A86CD3" w:rsidP="00A86CD3">
      <w:pPr>
        <w:rPr>
          <w:rFonts w:ascii="Calibri" w:hAnsi="Calibri" w:cs="Calibri"/>
        </w:rPr>
      </w:pPr>
      <w:r w:rsidRPr="00A86CD3">
        <w:rPr>
          <w:rFonts w:ascii="Calibri" w:eastAsia="Batang" w:hAnsi="Calibri" w:cs="Calibri"/>
          <w:color w:val="156082" w:themeColor="accent1"/>
          <w:sz w:val="40"/>
          <w:szCs w:val="40"/>
        </w:rPr>
        <w:br w:type="page"/>
      </w:r>
    </w:p>
    <w:p w14:paraId="032A1CD2" w14:textId="77777777" w:rsidR="00A86CD3" w:rsidRPr="00B14C23" w:rsidRDefault="00A86CD3" w:rsidP="00B14C23">
      <w:pPr>
        <w:rPr>
          <w:b/>
          <w:bCs/>
          <w:sz w:val="32"/>
          <w:szCs w:val="32"/>
        </w:rPr>
      </w:pPr>
      <w:r w:rsidRPr="00B14C23">
        <w:rPr>
          <w:b/>
          <w:bCs/>
          <w:sz w:val="32"/>
          <w:szCs w:val="32"/>
        </w:rPr>
        <w:lastRenderedPageBreak/>
        <w:t xml:space="preserve">Abstract </w:t>
      </w:r>
    </w:p>
    <w:p w14:paraId="01A063AF" w14:textId="77777777" w:rsidR="00A86CD3" w:rsidRPr="00A86CD3" w:rsidRDefault="00A86CD3" w:rsidP="00A86CD3">
      <w:pPr>
        <w:spacing w:line="360" w:lineRule="auto"/>
        <w:jc w:val="both"/>
        <w:rPr>
          <w:rFonts w:ascii="Calibri" w:eastAsia="Calibri" w:hAnsi="Calibri" w:cs="Calibri"/>
          <w:sz w:val="22"/>
          <w:szCs w:val="22"/>
        </w:rPr>
      </w:pPr>
      <w:r w:rsidRPr="00A86CD3">
        <w:rPr>
          <w:rFonts w:ascii="Calibri" w:eastAsia="Calibri" w:hAnsi="Calibri" w:cs="Calibri"/>
          <w:sz w:val="22"/>
          <w:szCs w:val="22"/>
        </w:rPr>
        <w:t>This document highlights the project plan for incorporating the M365 application effectively and efficiently beyond just the basic applications. The plan covers a detailed Work Breakdown Structure with various phases, levels, deliverables, and work packages, Task and Resource Planning, Risks associated with the project, Communication strategy, Quality Control measures, and Scheduling. The document also showcases a Gantt Chart for a better understanding of the processes and timelines. The designed project plan ensures the successful implementation of the M365 platform with reduced risks, downtime, and discrepancies.</w:t>
      </w:r>
    </w:p>
    <w:p w14:paraId="011CD752" w14:textId="77777777" w:rsidR="00A86CD3" w:rsidRPr="00247F5E" w:rsidRDefault="00A86CD3" w:rsidP="00A86CD3">
      <w:pPr>
        <w:rPr>
          <w:rFonts w:ascii="Calibri" w:eastAsia="Batang" w:hAnsi="Calibri" w:cs="Calibri"/>
          <w:color w:val="156082" w:themeColor="accent1"/>
          <w:sz w:val="22"/>
          <w:szCs w:val="22"/>
        </w:rPr>
      </w:pPr>
      <w:r w:rsidRPr="00247F5E">
        <w:rPr>
          <w:rFonts w:ascii="Calibri" w:hAnsi="Calibri" w:cs="Calibri"/>
          <w:sz w:val="22"/>
          <w:szCs w:val="22"/>
        </w:rPr>
        <w:t>Abstract word count:</w:t>
      </w:r>
      <w:r w:rsidRPr="00247F5E">
        <w:rPr>
          <w:rFonts w:ascii="Calibri" w:eastAsia="Batang" w:hAnsi="Calibri" w:cs="Calibri"/>
          <w:color w:val="156082" w:themeColor="accent1"/>
          <w:sz w:val="22"/>
          <w:szCs w:val="22"/>
        </w:rPr>
        <w:t xml:space="preserve"> </w:t>
      </w:r>
      <w:r w:rsidRPr="00247F5E">
        <w:rPr>
          <w:rFonts w:ascii="Calibri" w:hAnsi="Calibri" w:cs="Calibri"/>
          <w:sz w:val="22"/>
          <w:szCs w:val="22"/>
        </w:rPr>
        <w:t>90</w:t>
      </w:r>
    </w:p>
    <w:p w14:paraId="4A7D0560" w14:textId="77777777" w:rsidR="00A86CD3" w:rsidRPr="00A86CD3" w:rsidRDefault="00A86CD3" w:rsidP="00A86CD3">
      <w:pPr>
        <w:rPr>
          <w:rFonts w:ascii="Calibri" w:eastAsia="Batang" w:hAnsi="Calibri" w:cs="Calibri"/>
        </w:rPr>
      </w:pPr>
      <w:r w:rsidRPr="00A86CD3">
        <w:rPr>
          <w:rFonts w:ascii="Calibri" w:eastAsia="Batang" w:hAnsi="Calibri" w:cs="Calibri"/>
        </w:rPr>
        <w:br w:type="page"/>
      </w:r>
    </w:p>
    <w:sdt>
      <w:sdtPr>
        <w:rPr>
          <w:rFonts w:ascii="Calibri" w:eastAsiaTheme="minorEastAsia" w:hAnsi="Calibri" w:cs="Calibri"/>
          <w:color w:val="auto"/>
          <w:kern w:val="2"/>
          <w:sz w:val="24"/>
          <w:szCs w:val="24"/>
          <w:lang w:val="en-CA"/>
          <w14:ligatures w14:val="standardContextual"/>
        </w:rPr>
        <w:id w:val="733735863"/>
        <w:docPartObj>
          <w:docPartGallery w:val="Table of Contents"/>
          <w:docPartUnique/>
        </w:docPartObj>
      </w:sdtPr>
      <w:sdtEndPr>
        <w:rPr>
          <w:b/>
          <w:bCs/>
          <w:noProof/>
        </w:rPr>
      </w:sdtEndPr>
      <w:sdtContent>
        <w:p w14:paraId="3944217A" w14:textId="77777777" w:rsidR="00A86CD3" w:rsidRPr="00A86CD3" w:rsidRDefault="00A86CD3" w:rsidP="00A86CD3">
          <w:pPr>
            <w:pStyle w:val="TOCHeading"/>
            <w:spacing w:line="480" w:lineRule="auto"/>
            <w:rPr>
              <w:rFonts w:ascii="Calibri" w:hAnsi="Calibri" w:cs="Calibri"/>
            </w:rPr>
          </w:pPr>
          <w:r w:rsidRPr="00A86CD3">
            <w:rPr>
              <w:rFonts w:ascii="Calibri" w:hAnsi="Calibri" w:cs="Calibri"/>
            </w:rPr>
            <w:t>Table of Contents</w:t>
          </w:r>
        </w:p>
        <w:p w14:paraId="62C71418" w14:textId="4FFAB7FB" w:rsidR="00C71292" w:rsidRPr="00C71292" w:rsidRDefault="00A86CD3">
          <w:pPr>
            <w:pStyle w:val="TOC1"/>
            <w:tabs>
              <w:tab w:val="right" w:leader="dot" w:pos="9350"/>
            </w:tabs>
            <w:rPr>
              <w:rFonts w:eastAsiaTheme="minorEastAsia"/>
              <w:noProof/>
              <w:sz w:val="22"/>
              <w:szCs w:val="22"/>
              <w:lang w:eastAsia="en-CA"/>
            </w:rPr>
          </w:pPr>
          <w:r w:rsidRPr="00A86CD3">
            <w:rPr>
              <w:rFonts w:ascii="Calibri" w:hAnsi="Calibri" w:cs="Calibri"/>
            </w:rPr>
            <w:fldChar w:fldCharType="begin"/>
          </w:r>
          <w:r w:rsidRPr="00A86CD3">
            <w:rPr>
              <w:rFonts w:ascii="Calibri" w:hAnsi="Calibri" w:cs="Calibri"/>
            </w:rPr>
            <w:instrText xml:space="preserve"> TOC \o "1-3" \h \z \u </w:instrText>
          </w:r>
          <w:r w:rsidRPr="00A86CD3">
            <w:rPr>
              <w:rFonts w:ascii="Calibri" w:hAnsi="Calibri" w:cs="Calibri"/>
            </w:rPr>
            <w:fldChar w:fldCharType="separate"/>
          </w:r>
          <w:hyperlink w:anchor="_Toc179481163" w:history="1">
            <w:r w:rsidR="00C71292" w:rsidRPr="00C71292">
              <w:rPr>
                <w:rStyle w:val="Hyperlink"/>
                <w:rFonts w:ascii="Calibri" w:eastAsia="Batang" w:hAnsi="Calibri" w:cs="Calibri"/>
                <w:noProof/>
                <w:sz w:val="22"/>
                <w:szCs w:val="22"/>
              </w:rPr>
              <w:t>Team Contributions</w:t>
            </w:r>
            <w:r w:rsidR="00C71292" w:rsidRPr="00C71292">
              <w:rPr>
                <w:noProof/>
                <w:webHidden/>
                <w:sz w:val="22"/>
                <w:szCs w:val="22"/>
              </w:rPr>
              <w:tab/>
            </w:r>
            <w:r w:rsidR="00C71292" w:rsidRPr="00C71292">
              <w:rPr>
                <w:noProof/>
                <w:webHidden/>
                <w:sz w:val="22"/>
                <w:szCs w:val="22"/>
              </w:rPr>
              <w:fldChar w:fldCharType="begin"/>
            </w:r>
            <w:r w:rsidR="00C71292" w:rsidRPr="00C71292">
              <w:rPr>
                <w:noProof/>
                <w:webHidden/>
                <w:sz w:val="22"/>
                <w:szCs w:val="22"/>
              </w:rPr>
              <w:instrText xml:space="preserve"> PAGEREF _Toc179481163 \h </w:instrText>
            </w:r>
            <w:r w:rsidR="00C71292" w:rsidRPr="00C71292">
              <w:rPr>
                <w:noProof/>
                <w:webHidden/>
                <w:sz w:val="22"/>
                <w:szCs w:val="22"/>
              </w:rPr>
            </w:r>
            <w:r w:rsidR="00C71292" w:rsidRPr="00C71292">
              <w:rPr>
                <w:noProof/>
                <w:webHidden/>
                <w:sz w:val="22"/>
                <w:szCs w:val="22"/>
              </w:rPr>
              <w:fldChar w:fldCharType="separate"/>
            </w:r>
            <w:r w:rsidR="00C71292" w:rsidRPr="00C71292">
              <w:rPr>
                <w:noProof/>
                <w:webHidden/>
                <w:sz w:val="22"/>
                <w:szCs w:val="22"/>
              </w:rPr>
              <w:t>6</w:t>
            </w:r>
            <w:r w:rsidR="00C71292" w:rsidRPr="00C71292">
              <w:rPr>
                <w:noProof/>
                <w:webHidden/>
                <w:sz w:val="22"/>
                <w:szCs w:val="22"/>
              </w:rPr>
              <w:fldChar w:fldCharType="end"/>
            </w:r>
          </w:hyperlink>
        </w:p>
        <w:p w14:paraId="0A5AD236" w14:textId="1B5AC3DC" w:rsidR="00C71292" w:rsidRPr="00C71292" w:rsidRDefault="00C71292">
          <w:pPr>
            <w:pStyle w:val="TOC1"/>
            <w:tabs>
              <w:tab w:val="right" w:leader="dot" w:pos="9350"/>
            </w:tabs>
            <w:rPr>
              <w:rFonts w:eastAsiaTheme="minorEastAsia"/>
              <w:noProof/>
              <w:sz w:val="22"/>
              <w:szCs w:val="22"/>
              <w:lang w:eastAsia="en-CA"/>
            </w:rPr>
          </w:pPr>
          <w:hyperlink w:anchor="_Toc179481164" w:history="1">
            <w:r w:rsidRPr="00C71292">
              <w:rPr>
                <w:rStyle w:val="Hyperlink"/>
                <w:rFonts w:ascii="Calibri" w:eastAsia="Aptos Display" w:hAnsi="Calibri" w:cs="Calibri"/>
                <w:noProof/>
                <w:sz w:val="22"/>
                <w:szCs w:val="22"/>
              </w:rPr>
              <w:t>References</w:t>
            </w:r>
            <w:r w:rsidRPr="00C71292">
              <w:rPr>
                <w:noProof/>
                <w:webHidden/>
                <w:sz w:val="22"/>
                <w:szCs w:val="22"/>
              </w:rPr>
              <w:tab/>
            </w:r>
            <w:r w:rsidRPr="00C71292">
              <w:rPr>
                <w:noProof/>
                <w:webHidden/>
                <w:sz w:val="22"/>
                <w:szCs w:val="22"/>
              </w:rPr>
              <w:fldChar w:fldCharType="begin"/>
            </w:r>
            <w:r w:rsidRPr="00C71292">
              <w:rPr>
                <w:noProof/>
                <w:webHidden/>
                <w:sz w:val="22"/>
                <w:szCs w:val="22"/>
              </w:rPr>
              <w:instrText xml:space="preserve"> PAGEREF _Toc179481164 \h </w:instrText>
            </w:r>
            <w:r w:rsidRPr="00C71292">
              <w:rPr>
                <w:noProof/>
                <w:webHidden/>
                <w:sz w:val="22"/>
                <w:szCs w:val="22"/>
              </w:rPr>
            </w:r>
            <w:r w:rsidRPr="00C71292">
              <w:rPr>
                <w:noProof/>
                <w:webHidden/>
                <w:sz w:val="22"/>
                <w:szCs w:val="22"/>
              </w:rPr>
              <w:fldChar w:fldCharType="separate"/>
            </w:r>
            <w:r w:rsidRPr="00C71292">
              <w:rPr>
                <w:noProof/>
                <w:webHidden/>
                <w:sz w:val="22"/>
                <w:szCs w:val="22"/>
              </w:rPr>
              <w:t>7</w:t>
            </w:r>
            <w:r w:rsidRPr="00C71292">
              <w:rPr>
                <w:noProof/>
                <w:webHidden/>
                <w:sz w:val="22"/>
                <w:szCs w:val="22"/>
              </w:rPr>
              <w:fldChar w:fldCharType="end"/>
            </w:r>
          </w:hyperlink>
        </w:p>
        <w:p w14:paraId="593F0DE6" w14:textId="7C6B2341" w:rsidR="00C71292" w:rsidRPr="00C71292" w:rsidRDefault="00C71292">
          <w:pPr>
            <w:pStyle w:val="TOC1"/>
            <w:tabs>
              <w:tab w:val="right" w:leader="dot" w:pos="9350"/>
            </w:tabs>
            <w:rPr>
              <w:rFonts w:eastAsiaTheme="minorEastAsia"/>
              <w:noProof/>
              <w:sz w:val="22"/>
              <w:szCs w:val="22"/>
              <w:lang w:eastAsia="en-CA"/>
            </w:rPr>
          </w:pPr>
          <w:hyperlink w:anchor="_Toc179481165" w:history="1">
            <w:r w:rsidRPr="00C71292">
              <w:rPr>
                <w:rStyle w:val="Hyperlink"/>
                <w:rFonts w:ascii="Calibri" w:eastAsia="Bookman Old Style" w:hAnsi="Calibri" w:cs="Calibri"/>
                <w:noProof/>
                <w:sz w:val="22"/>
                <w:szCs w:val="22"/>
              </w:rPr>
              <w:t>Academic Appendix</w:t>
            </w:r>
            <w:r w:rsidRPr="00C71292">
              <w:rPr>
                <w:noProof/>
                <w:webHidden/>
                <w:sz w:val="22"/>
                <w:szCs w:val="22"/>
              </w:rPr>
              <w:tab/>
            </w:r>
            <w:r w:rsidRPr="00C71292">
              <w:rPr>
                <w:noProof/>
                <w:webHidden/>
                <w:sz w:val="22"/>
                <w:szCs w:val="22"/>
              </w:rPr>
              <w:fldChar w:fldCharType="begin"/>
            </w:r>
            <w:r w:rsidRPr="00C71292">
              <w:rPr>
                <w:noProof/>
                <w:webHidden/>
                <w:sz w:val="22"/>
                <w:szCs w:val="22"/>
              </w:rPr>
              <w:instrText xml:space="preserve"> PAGEREF _Toc179481165 \h </w:instrText>
            </w:r>
            <w:r w:rsidRPr="00C71292">
              <w:rPr>
                <w:noProof/>
                <w:webHidden/>
                <w:sz w:val="22"/>
                <w:szCs w:val="22"/>
              </w:rPr>
            </w:r>
            <w:r w:rsidRPr="00C71292">
              <w:rPr>
                <w:noProof/>
                <w:webHidden/>
                <w:sz w:val="22"/>
                <w:szCs w:val="22"/>
              </w:rPr>
              <w:fldChar w:fldCharType="separate"/>
            </w:r>
            <w:r w:rsidRPr="00C71292">
              <w:rPr>
                <w:noProof/>
                <w:webHidden/>
                <w:sz w:val="22"/>
                <w:szCs w:val="22"/>
              </w:rPr>
              <w:t>8</w:t>
            </w:r>
            <w:r w:rsidRPr="00C71292">
              <w:rPr>
                <w:noProof/>
                <w:webHidden/>
                <w:sz w:val="22"/>
                <w:szCs w:val="22"/>
              </w:rPr>
              <w:fldChar w:fldCharType="end"/>
            </w:r>
          </w:hyperlink>
        </w:p>
        <w:p w14:paraId="630517CE" w14:textId="66229411" w:rsidR="00C71292" w:rsidRPr="00C71292" w:rsidRDefault="00C71292">
          <w:pPr>
            <w:pStyle w:val="TOC1"/>
            <w:tabs>
              <w:tab w:val="right" w:leader="dot" w:pos="9350"/>
            </w:tabs>
            <w:rPr>
              <w:rFonts w:eastAsiaTheme="minorEastAsia"/>
              <w:noProof/>
              <w:sz w:val="22"/>
              <w:szCs w:val="22"/>
              <w:lang w:eastAsia="en-CA"/>
            </w:rPr>
          </w:pPr>
          <w:hyperlink w:anchor="_Toc179481166" w:history="1">
            <w:r w:rsidRPr="00C71292">
              <w:rPr>
                <w:rStyle w:val="Hyperlink"/>
                <w:rFonts w:ascii="Calibri" w:eastAsia="Batang" w:hAnsi="Calibri" w:cs="Calibri"/>
                <w:noProof/>
                <w:sz w:val="22"/>
                <w:szCs w:val="22"/>
              </w:rPr>
              <w:t>Work Breakdown Structure</w:t>
            </w:r>
            <w:r w:rsidRPr="00C71292">
              <w:rPr>
                <w:noProof/>
                <w:webHidden/>
                <w:sz w:val="22"/>
                <w:szCs w:val="22"/>
              </w:rPr>
              <w:tab/>
            </w:r>
            <w:r w:rsidRPr="00C71292">
              <w:rPr>
                <w:noProof/>
                <w:webHidden/>
                <w:sz w:val="22"/>
                <w:szCs w:val="22"/>
              </w:rPr>
              <w:fldChar w:fldCharType="begin"/>
            </w:r>
            <w:r w:rsidRPr="00C71292">
              <w:rPr>
                <w:noProof/>
                <w:webHidden/>
                <w:sz w:val="22"/>
                <w:szCs w:val="22"/>
              </w:rPr>
              <w:instrText xml:space="preserve"> PAGEREF _Toc179481166 \h </w:instrText>
            </w:r>
            <w:r w:rsidRPr="00C71292">
              <w:rPr>
                <w:noProof/>
                <w:webHidden/>
                <w:sz w:val="22"/>
                <w:szCs w:val="22"/>
              </w:rPr>
            </w:r>
            <w:r w:rsidRPr="00C71292">
              <w:rPr>
                <w:noProof/>
                <w:webHidden/>
                <w:sz w:val="22"/>
                <w:szCs w:val="22"/>
              </w:rPr>
              <w:fldChar w:fldCharType="separate"/>
            </w:r>
            <w:r w:rsidRPr="00C71292">
              <w:rPr>
                <w:noProof/>
                <w:webHidden/>
                <w:sz w:val="22"/>
                <w:szCs w:val="22"/>
              </w:rPr>
              <w:t>12</w:t>
            </w:r>
            <w:r w:rsidRPr="00C71292">
              <w:rPr>
                <w:noProof/>
                <w:webHidden/>
                <w:sz w:val="22"/>
                <w:szCs w:val="22"/>
              </w:rPr>
              <w:fldChar w:fldCharType="end"/>
            </w:r>
          </w:hyperlink>
        </w:p>
        <w:p w14:paraId="556F1F37" w14:textId="33E1BCCE" w:rsidR="00C71292" w:rsidRPr="00C71292" w:rsidRDefault="00C71292">
          <w:pPr>
            <w:pStyle w:val="TOC2"/>
            <w:tabs>
              <w:tab w:val="right" w:leader="dot" w:pos="9350"/>
            </w:tabs>
            <w:rPr>
              <w:rFonts w:eastAsiaTheme="minorEastAsia"/>
              <w:noProof/>
              <w:sz w:val="22"/>
              <w:szCs w:val="22"/>
              <w:lang w:eastAsia="en-CA"/>
            </w:rPr>
          </w:pPr>
          <w:hyperlink w:anchor="_Toc179481167" w:history="1">
            <w:r w:rsidRPr="00C71292">
              <w:rPr>
                <w:rStyle w:val="Hyperlink"/>
                <w:rFonts w:ascii="Calibri" w:eastAsia="Aptos Display" w:hAnsi="Calibri" w:cs="Calibri"/>
                <w:noProof/>
                <w:sz w:val="22"/>
                <w:szCs w:val="22"/>
              </w:rPr>
              <w:t>Project Scope:</w:t>
            </w:r>
            <w:r w:rsidRPr="00C71292">
              <w:rPr>
                <w:noProof/>
                <w:webHidden/>
                <w:sz w:val="22"/>
                <w:szCs w:val="22"/>
              </w:rPr>
              <w:tab/>
            </w:r>
            <w:r w:rsidRPr="00C71292">
              <w:rPr>
                <w:noProof/>
                <w:webHidden/>
                <w:sz w:val="22"/>
                <w:szCs w:val="22"/>
              </w:rPr>
              <w:fldChar w:fldCharType="begin"/>
            </w:r>
            <w:r w:rsidRPr="00C71292">
              <w:rPr>
                <w:noProof/>
                <w:webHidden/>
                <w:sz w:val="22"/>
                <w:szCs w:val="22"/>
              </w:rPr>
              <w:instrText xml:space="preserve"> PAGEREF _Toc179481167 \h </w:instrText>
            </w:r>
            <w:r w:rsidRPr="00C71292">
              <w:rPr>
                <w:noProof/>
                <w:webHidden/>
                <w:sz w:val="22"/>
                <w:szCs w:val="22"/>
              </w:rPr>
            </w:r>
            <w:r w:rsidRPr="00C71292">
              <w:rPr>
                <w:noProof/>
                <w:webHidden/>
                <w:sz w:val="22"/>
                <w:szCs w:val="22"/>
              </w:rPr>
              <w:fldChar w:fldCharType="separate"/>
            </w:r>
            <w:r w:rsidRPr="00C71292">
              <w:rPr>
                <w:noProof/>
                <w:webHidden/>
                <w:sz w:val="22"/>
                <w:szCs w:val="22"/>
              </w:rPr>
              <w:t>12</w:t>
            </w:r>
            <w:r w:rsidRPr="00C71292">
              <w:rPr>
                <w:noProof/>
                <w:webHidden/>
                <w:sz w:val="22"/>
                <w:szCs w:val="22"/>
              </w:rPr>
              <w:fldChar w:fldCharType="end"/>
            </w:r>
          </w:hyperlink>
        </w:p>
        <w:p w14:paraId="230D519B" w14:textId="675F7EA1" w:rsidR="00C71292" w:rsidRPr="00C71292" w:rsidRDefault="00C71292">
          <w:pPr>
            <w:pStyle w:val="TOC2"/>
            <w:tabs>
              <w:tab w:val="right" w:leader="dot" w:pos="9350"/>
            </w:tabs>
            <w:rPr>
              <w:rFonts w:eastAsiaTheme="minorEastAsia"/>
              <w:noProof/>
              <w:sz w:val="22"/>
              <w:szCs w:val="22"/>
              <w:lang w:eastAsia="en-CA"/>
            </w:rPr>
          </w:pPr>
          <w:hyperlink w:anchor="_Toc179481168" w:history="1">
            <w:r w:rsidRPr="00C71292">
              <w:rPr>
                <w:rStyle w:val="Hyperlink"/>
                <w:rFonts w:ascii="Calibri" w:eastAsia="Aptos Display" w:hAnsi="Calibri" w:cs="Calibri"/>
                <w:noProof/>
                <w:sz w:val="22"/>
                <w:szCs w:val="22"/>
              </w:rPr>
              <w:t>Goals:</w:t>
            </w:r>
            <w:r w:rsidRPr="00C71292">
              <w:rPr>
                <w:noProof/>
                <w:webHidden/>
                <w:sz w:val="22"/>
                <w:szCs w:val="22"/>
              </w:rPr>
              <w:tab/>
            </w:r>
            <w:r w:rsidRPr="00C71292">
              <w:rPr>
                <w:noProof/>
                <w:webHidden/>
                <w:sz w:val="22"/>
                <w:szCs w:val="22"/>
              </w:rPr>
              <w:fldChar w:fldCharType="begin"/>
            </w:r>
            <w:r w:rsidRPr="00C71292">
              <w:rPr>
                <w:noProof/>
                <w:webHidden/>
                <w:sz w:val="22"/>
                <w:szCs w:val="22"/>
              </w:rPr>
              <w:instrText xml:space="preserve"> PAGEREF _Toc179481168 \h </w:instrText>
            </w:r>
            <w:r w:rsidRPr="00C71292">
              <w:rPr>
                <w:noProof/>
                <w:webHidden/>
                <w:sz w:val="22"/>
                <w:szCs w:val="22"/>
              </w:rPr>
            </w:r>
            <w:r w:rsidRPr="00C71292">
              <w:rPr>
                <w:noProof/>
                <w:webHidden/>
                <w:sz w:val="22"/>
                <w:szCs w:val="22"/>
              </w:rPr>
              <w:fldChar w:fldCharType="separate"/>
            </w:r>
            <w:r w:rsidRPr="00C71292">
              <w:rPr>
                <w:noProof/>
                <w:webHidden/>
                <w:sz w:val="22"/>
                <w:szCs w:val="22"/>
              </w:rPr>
              <w:t>12</w:t>
            </w:r>
            <w:r w:rsidRPr="00C71292">
              <w:rPr>
                <w:noProof/>
                <w:webHidden/>
                <w:sz w:val="22"/>
                <w:szCs w:val="22"/>
              </w:rPr>
              <w:fldChar w:fldCharType="end"/>
            </w:r>
          </w:hyperlink>
        </w:p>
        <w:p w14:paraId="51006BDE" w14:textId="20A605EC" w:rsidR="00C71292" w:rsidRPr="00C71292" w:rsidRDefault="00C71292">
          <w:pPr>
            <w:pStyle w:val="TOC2"/>
            <w:tabs>
              <w:tab w:val="right" w:leader="dot" w:pos="9350"/>
            </w:tabs>
            <w:rPr>
              <w:rFonts w:eastAsiaTheme="minorEastAsia"/>
              <w:noProof/>
              <w:sz w:val="22"/>
              <w:szCs w:val="22"/>
              <w:lang w:eastAsia="en-CA"/>
            </w:rPr>
          </w:pPr>
          <w:hyperlink w:anchor="_Toc179481169" w:history="1">
            <w:r w:rsidRPr="00C71292">
              <w:rPr>
                <w:rStyle w:val="Hyperlink"/>
                <w:rFonts w:ascii="Calibri" w:eastAsia="Aptos Display" w:hAnsi="Calibri" w:cs="Calibri"/>
                <w:noProof/>
                <w:sz w:val="22"/>
                <w:szCs w:val="22"/>
              </w:rPr>
              <w:t>Objective:</w:t>
            </w:r>
            <w:r w:rsidRPr="00C71292">
              <w:rPr>
                <w:noProof/>
                <w:webHidden/>
                <w:sz w:val="22"/>
                <w:szCs w:val="22"/>
              </w:rPr>
              <w:tab/>
            </w:r>
            <w:r w:rsidRPr="00C71292">
              <w:rPr>
                <w:noProof/>
                <w:webHidden/>
                <w:sz w:val="22"/>
                <w:szCs w:val="22"/>
              </w:rPr>
              <w:fldChar w:fldCharType="begin"/>
            </w:r>
            <w:r w:rsidRPr="00C71292">
              <w:rPr>
                <w:noProof/>
                <w:webHidden/>
                <w:sz w:val="22"/>
                <w:szCs w:val="22"/>
              </w:rPr>
              <w:instrText xml:space="preserve"> PAGEREF _Toc179481169 \h </w:instrText>
            </w:r>
            <w:r w:rsidRPr="00C71292">
              <w:rPr>
                <w:noProof/>
                <w:webHidden/>
                <w:sz w:val="22"/>
                <w:szCs w:val="22"/>
              </w:rPr>
            </w:r>
            <w:r w:rsidRPr="00C71292">
              <w:rPr>
                <w:noProof/>
                <w:webHidden/>
                <w:sz w:val="22"/>
                <w:szCs w:val="22"/>
              </w:rPr>
              <w:fldChar w:fldCharType="separate"/>
            </w:r>
            <w:r w:rsidRPr="00C71292">
              <w:rPr>
                <w:noProof/>
                <w:webHidden/>
                <w:sz w:val="22"/>
                <w:szCs w:val="22"/>
              </w:rPr>
              <w:t>13</w:t>
            </w:r>
            <w:r w:rsidRPr="00C71292">
              <w:rPr>
                <w:noProof/>
                <w:webHidden/>
                <w:sz w:val="22"/>
                <w:szCs w:val="22"/>
              </w:rPr>
              <w:fldChar w:fldCharType="end"/>
            </w:r>
          </w:hyperlink>
        </w:p>
        <w:p w14:paraId="18370535" w14:textId="1796D1A3" w:rsidR="00C71292" w:rsidRPr="00C71292" w:rsidRDefault="00C71292">
          <w:pPr>
            <w:pStyle w:val="TOC2"/>
            <w:tabs>
              <w:tab w:val="right" w:leader="dot" w:pos="9350"/>
            </w:tabs>
            <w:rPr>
              <w:rFonts w:eastAsiaTheme="minorEastAsia"/>
              <w:noProof/>
              <w:sz w:val="22"/>
              <w:szCs w:val="22"/>
              <w:lang w:eastAsia="en-CA"/>
            </w:rPr>
          </w:pPr>
          <w:hyperlink w:anchor="_Toc179481170" w:history="1">
            <w:r w:rsidRPr="00C71292">
              <w:rPr>
                <w:rStyle w:val="Hyperlink"/>
                <w:rFonts w:ascii="Calibri" w:eastAsia="Aptos Display" w:hAnsi="Calibri" w:cs="Calibri"/>
                <w:noProof/>
                <w:sz w:val="22"/>
                <w:szCs w:val="22"/>
              </w:rPr>
              <w:t>Phases and Control Accounts:</w:t>
            </w:r>
            <w:r w:rsidRPr="00C71292">
              <w:rPr>
                <w:noProof/>
                <w:webHidden/>
                <w:sz w:val="22"/>
                <w:szCs w:val="22"/>
              </w:rPr>
              <w:tab/>
            </w:r>
            <w:r w:rsidRPr="00C71292">
              <w:rPr>
                <w:noProof/>
                <w:webHidden/>
                <w:sz w:val="22"/>
                <w:szCs w:val="22"/>
              </w:rPr>
              <w:fldChar w:fldCharType="begin"/>
            </w:r>
            <w:r w:rsidRPr="00C71292">
              <w:rPr>
                <w:noProof/>
                <w:webHidden/>
                <w:sz w:val="22"/>
                <w:szCs w:val="22"/>
              </w:rPr>
              <w:instrText xml:space="preserve"> PAGEREF _Toc179481170 \h </w:instrText>
            </w:r>
            <w:r w:rsidRPr="00C71292">
              <w:rPr>
                <w:noProof/>
                <w:webHidden/>
                <w:sz w:val="22"/>
                <w:szCs w:val="22"/>
              </w:rPr>
            </w:r>
            <w:r w:rsidRPr="00C71292">
              <w:rPr>
                <w:noProof/>
                <w:webHidden/>
                <w:sz w:val="22"/>
                <w:szCs w:val="22"/>
              </w:rPr>
              <w:fldChar w:fldCharType="separate"/>
            </w:r>
            <w:r w:rsidRPr="00C71292">
              <w:rPr>
                <w:noProof/>
                <w:webHidden/>
                <w:sz w:val="22"/>
                <w:szCs w:val="22"/>
              </w:rPr>
              <w:t>14</w:t>
            </w:r>
            <w:r w:rsidRPr="00C71292">
              <w:rPr>
                <w:noProof/>
                <w:webHidden/>
                <w:sz w:val="22"/>
                <w:szCs w:val="22"/>
              </w:rPr>
              <w:fldChar w:fldCharType="end"/>
            </w:r>
          </w:hyperlink>
        </w:p>
        <w:p w14:paraId="11CF88C4" w14:textId="50D4B085" w:rsidR="00C71292" w:rsidRPr="00C71292" w:rsidRDefault="00C71292">
          <w:pPr>
            <w:pStyle w:val="TOC2"/>
            <w:tabs>
              <w:tab w:val="right" w:leader="dot" w:pos="9350"/>
            </w:tabs>
            <w:rPr>
              <w:rFonts w:eastAsiaTheme="minorEastAsia"/>
              <w:noProof/>
              <w:sz w:val="22"/>
              <w:szCs w:val="22"/>
              <w:lang w:eastAsia="en-CA"/>
            </w:rPr>
          </w:pPr>
          <w:hyperlink w:anchor="_Toc179481171" w:history="1">
            <w:r w:rsidRPr="00C71292">
              <w:rPr>
                <w:rStyle w:val="Hyperlink"/>
                <w:rFonts w:ascii="Calibri" w:eastAsia="Aptos Display" w:hAnsi="Calibri" w:cs="Calibri"/>
                <w:noProof/>
                <w:sz w:val="22"/>
                <w:szCs w:val="22"/>
              </w:rPr>
              <w:t>Deliverables</w:t>
            </w:r>
            <w:r w:rsidRPr="00C71292">
              <w:rPr>
                <w:noProof/>
                <w:webHidden/>
                <w:sz w:val="22"/>
                <w:szCs w:val="22"/>
              </w:rPr>
              <w:tab/>
            </w:r>
            <w:r w:rsidRPr="00C71292">
              <w:rPr>
                <w:noProof/>
                <w:webHidden/>
                <w:sz w:val="22"/>
                <w:szCs w:val="22"/>
              </w:rPr>
              <w:fldChar w:fldCharType="begin"/>
            </w:r>
            <w:r w:rsidRPr="00C71292">
              <w:rPr>
                <w:noProof/>
                <w:webHidden/>
                <w:sz w:val="22"/>
                <w:szCs w:val="22"/>
              </w:rPr>
              <w:instrText xml:space="preserve"> PAGEREF _Toc179481171 \h </w:instrText>
            </w:r>
            <w:r w:rsidRPr="00C71292">
              <w:rPr>
                <w:noProof/>
                <w:webHidden/>
                <w:sz w:val="22"/>
                <w:szCs w:val="22"/>
              </w:rPr>
            </w:r>
            <w:r w:rsidRPr="00C71292">
              <w:rPr>
                <w:noProof/>
                <w:webHidden/>
                <w:sz w:val="22"/>
                <w:szCs w:val="22"/>
              </w:rPr>
              <w:fldChar w:fldCharType="separate"/>
            </w:r>
            <w:r w:rsidRPr="00C71292">
              <w:rPr>
                <w:noProof/>
                <w:webHidden/>
                <w:sz w:val="22"/>
                <w:szCs w:val="22"/>
              </w:rPr>
              <w:t>21</w:t>
            </w:r>
            <w:r w:rsidRPr="00C71292">
              <w:rPr>
                <w:noProof/>
                <w:webHidden/>
                <w:sz w:val="22"/>
                <w:szCs w:val="22"/>
              </w:rPr>
              <w:fldChar w:fldCharType="end"/>
            </w:r>
          </w:hyperlink>
        </w:p>
        <w:p w14:paraId="61BE77C1" w14:textId="4B592099" w:rsidR="00C71292" w:rsidRPr="00C71292" w:rsidRDefault="00C71292">
          <w:pPr>
            <w:pStyle w:val="TOC2"/>
            <w:tabs>
              <w:tab w:val="right" w:leader="dot" w:pos="9350"/>
            </w:tabs>
            <w:rPr>
              <w:rFonts w:eastAsiaTheme="minorEastAsia"/>
              <w:noProof/>
              <w:sz w:val="22"/>
              <w:szCs w:val="22"/>
              <w:lang w:eastAsia="en-CA"/>
            </w:rPr>
          </w:pPr>
          <w:hyperlink w:anchor="_Toc179481172" w:history="1">
            <w:r w:rsidRPr="00C71292">
              <w:rPr>
                <w:rStyle w:val="Hyperlink"/>
                <w:rFonts w:ascii="Calibri" w:eastAsia="Aptos Display" w:hAnsi="Calibri" w:cs="Calibri"/>
                <w:noProof/>
                <w:sz w:val="22"/>
                <w:szCs w:val="22"/>
              </w:rPr>
              <w:t>WBS Levels and Work Packages</w:t>
            </w:r>
            <w:r w:rsidRPr="00C71292">
              <w:rPr>
                <w:noProof/>
                <w:webHidden/>
                <w:sz w:val="22"/>
                <w:szCs w:val="22"/>
              </w:rPr>
              <w:tab/>
            </w:r>
            <w:r w:rsidRPr="00C71292">
              <w:rPr>
                <w:noProof/>
                <w:webHidden/>
                <w:sz w:val="22"/>
                <w:szCs w:val="22"/>
              </w:rPr>
              <w:fldChar w:fldCharType="begin"/>
            </w:r>
            <w:r w:rsidRPr="00C71292">
              <w:rPr>
                <w:noProof/>
                <w:webHidden/>
                <w:sz w:val="22"/>
                <w:szCs w:val="22"/>
              </w:rPr>
              <w:instrText xml:space="preserve"> PAGEREF _Toc179481172 \h </w:instrText>
            </w:r>
            <w:r w:rsidRPr="00C71292">
              <w:rPr>
                <w:noProof/>
                <w:webHidden/>
                <w:sz w:val="22"/>
                <w:szCs w:val="22"/>
              </w:rPr>
            </w:r>
            <w:r w:rsidRPr="00C71292">
              <w:rPr>
                <w:noProof/>
                <w:webHidden/>
                <w:sz w:val="22"/>
                <w:szCs w:val="22"/>
              </w:rPr>
              <w:fldChar w:fldCharType="separate"/>
            </w:r>
            <w:r w:rsidRPr="00C71292">
              <w:rPr>
                <w:noProof/>
                <w:webHidden/>
                <w:sz w:val="22"/>
                <w:szCs w:val="22"/>
              </w:rPr>
              <w:t>23</w:t>
            </w:r>
            <w:r w:rsidRPr="00C71292">
              <w:rPr>
                <w:noProof/>
                <w:webHidden/>
                <w:sz w:val="22"/>
                <w:szCs w:val="22"/>
              </w:rPr>
              <w:fldChar w:fldCharType="end"/>
            </w:r>
          </w:hyperlink>
        </w:p>
        <w:p w14:paraId="63051BED" w14:textId="4C8EDD32" w:rsidR="00C71292" w:rsidRPr="00C71292" w:rsidRDefault="00C71292">
          <w:pPr>
            <w:pStyle w:val="TOC2"/>
            <w:tabs>
              <w:tab w:val="right" w:leader="dot" w:pos="9350"/>
            </w:tabs>
            <w:rPr>
              <w:rFonts w:eastAsiaTheme="minorEastAsia"/>
              <w:noProof/>
              <w:sz w:val="22"/>
              <w:szCs w:val="22"/>
              <w:lang w:eastAsia="en-CA"/>
            </w:rPr>
          </w:pPr>
          <w:hyperlink w:anchor="_Toc179481173" w:history="1">
            <w:r w:rsidRPr="00C71292">
              <w:rPr>
                <w:rStyle w:val="Hyperlink"/>
                <w:rFonts w:ascii="Calibri" w:eastAsia="Batang" w:hAnsi="Calibri" w:cs="Calibri"/>
                <w:noProof/>
                <w:sz w:val="22"/>
                <w:szCs w:val="22"/>
              </w:rPr>
              <w:t>Task Planning</w:t>
            </w:r>
            <w:r w:rsidRPr="00C71292">
              <w:rPr>
                <w:noProof/>
                <w:webHidden/>
                <w:sz w:val="22"/>
                <w:szCs w:val="22"/>
              </w:rPr>
              <w:tab/>
            </w:r>
            <w:r w:rsidRPr="00C71292">
              <w:rPr>
                <w:noProof/>
                <w:webHidden/>
                <w:sz w:val="22"/>
                <w:szCs w:val="22"/>
              </w:rPr>
              <w:fldChar w:fldCharType="begin"/>
            </w:r>
            <w:r w:rsidRPr="00C71292">
              <w:rPr>
                <w:noProof/>
                <w:webHidden/>
                <w:sz w:val="22"/>
                <w:szCs w:val="22"/>
              </w:rPr>
              <w:instrText xml:space="preserve"> PAGEREF _Toc179481173 \h </w:instrText>
            </w:r>
            <w:r w:rsidRPr="00C71292">
              <w:rPr>
                <w:noProof/>
                <w:webHidden/>
                <w:sz w:val="22"/>
                <w:szCs w:val="22"/>
              </w:rPr>
            </w:r>
            <w:r w:rsidRPr="00C71292">
              <w:rPr>
                <w:noProof/>
                <w:webHidden/>
                <w:sz w:val="22"/>
                <w:szCs w:val="22"/>
              </w:rPr>
              <w:fldChar w:fldCharType="separate"/>
            </w:r>
            <w:r w:rsidRPr="00C71292">
              <w:rPr>
                <w:noProof/>
                <w:webHidden/>
                <w:sz w:val="22"/>
                <w:szCs w:val="22"/>
              </w:rPr>
              <w:t>28</w:t>
            </w:r>
            <w:r w:rsidRPr="00C71292">
              <w:rPr>
                <w:noProof/>
                <w:webHidden/>
                <w:sz w:val="22"/>
                <w:szCs w:val="22"/>
              </w:rPr>
              <w:fldChar w:fldCharType="end"/>
            </w:r>
          </w:hyperlink>
        </w:p>
        <w:p w14:paraId="560D33C1" w14:textId="061DE932" w:rsidR="00C71292" w:rsidRPr="00C71292" w:rsidRDefault="00C71292">
          <w:pPr>
            <w:pStyle w:val="TOC1"/>
            <w:tabs>
              <w:tab w:val="right" w:leader="dot" w:pos="9350"/>
            </w:tabs>
            <w:rPr>
              <w:rFonts w:eastAsiaTheme="minorEastAsia"/>
              <w:noProof/>
              <w:sz w:val="22"/>
              <w:szCs w:val="22"/>
              <w:lang w:eastAsia="en-CA"/>
            </w:rPr>
          </w:pPr>
          <w:hyperlink w:anchor="_Toc179481174" w:history="1">
            <w:r w:rsidRPr="00C71292">
              <w:rPr>
                <w:rStyle w:val="Hyperlink"/>
                <w:rFonts w:ascii="Calibri" w:hAnsi="Calibri" w:cs="Calibri"/>
                <w:noProof/>
                <w:sz w:val="22"/>
                <w:szCs w:val="22"/>
              </w:rPr>
              <w:t>Resource Planning</w:t>
            </w:r>
            <w:r w:rsidRPr="00C71292">
              <w:rPr>
                <w:noProof/>
                <w:webHidden/>
                <w:sz w:val="22"/>
                <w:szCs w:val="22"/>
              </w:rPr>
              <w:tab/>
            </w:r>
            <w:r w:rsidRPr="00C71292">
              <w:rPr>
                <w:noProof/>
                <w:webHidden/>
                <w:sz w:val="22"/>
                <w:szCs w:val="22"/>
              </w:rPr>
              <w:fldChar w:fldCharType="begin"/>
            </w:r>
            <w:r w:rsidRPr="00C71292">
              <w:rPr>
                <w:noProof/>
                <w:webHidden/>
                <w:sz w:val="22"/>
                <w:szCs w:val="22"/>
              </w:rPr>
              <w:instrText xml:space="preserve"> PAGEREF _Toc179481174 \h </w:instrText>
            </w:r>
            <w:r w:rsidRPr="00C71292">
              <w:rPr>
                <w:noProof/>
                <w:webHidden/>
                <w:sz w:val="22"/>
                <w:szCs w:val="22"/>
              </w:rPr>
            </w:r>
            <w:r w:rsidRPr="00C71292">
              <w:rPr>
                <w:noProof/>
                <w:webHidden/>
                <w:sz w:val="22"/>
                <w:szCs w:val="22"/>
              </w:rPr>
              <w:fldChar w:fldCharType="separate"/>
            </w:r>
            <w:r w:rsidRPr="00C71292">
              <w:rPr>
                <w:noProof/>
                <w:webHidden/>
                <w:sz w:val="22"/>
                <w:szCs w:val="22"/>
              </w:rPr>
              <w:t>34</w:t>
            </w:r>
            <w:r w:rsidRPr="00C71292">
              <w:rPr>
                <w:noProof/>
                <w:webHidden/>
                <w:sz w:val="22"/>
                <w:szCs w:val="22"/>
              </w:rPr>
              <w:fldChar w:fldCharType="end"/>
            </w:r>
          </w:hyperlink>
        </w:p>
        <w:p w14:paraId="53875917" w14:textId="48B28021" w:rsidR="00C71292" w:rsidRPr="00C71292" w:rsidRDefault="00C71292">
          <w:pPr>
            <w:pStyle w:val="TOC1"/>
            <w:tabs>
              <w:tab w:val="right" w:leader="dot" w:pos="9350"/>
            </w:tabs>
            <w:rPr>
              <w:rFonts w:eastAsiaTheme="minorEastAsia"/>
              <w:noProof/>
              <w:sz w:val="22"/>
              <w:szCs w:val="22"/>
              <w:lang w:eastAsia="en-CA"/>
            </w:rPr>
          </w:pPr>
          <w:hyperlink w:anchor="_Toc179481175" w:history="1">
            <w:r w:rsidRPr="00C71292">
              <w:rPr>
                <w:rStyle w:val="Hyperlink"/>
                <w:rFonts w:ascii="Calibri" w:eastAsia="Batang" w:hAnsi="Calibri" w:cs="Calibri"/>
                <w:noProof/>
                <w:sz w:val="22"/>
                <w:szCs w:val="22"/>
              </w:rPr>
              <w:t>Risks</w:t>
            </w:r>
            <w:r w:rsidRPr="00C71292">
              <w:rPr>
                <w:noProof/>
                <w:webHidden/>
                <w:sz w:val="22"/>
                <w:szCs w:val="22"/>
              </w:rPr>
              <w:tab/>
            </w:r>
            <w:r w:rsidRPr="00C71292">
              <w:rPr>
                <w:noProof/>
                <w:webHidden/>
                <w:sz w:val="22"/>
                <w:szCs w:val="22"/>
              </w:rPr>
              <w:fldChar w:fldCharType="begin"/>
            </w:r>
            <w:r w:rsidRPr="00C71292">
              <w:rPr>
                <w:noProof/>
                <w:webHidden/>
                <w:sz w:val="22"/>
                <w:szCs w:val="22"/>
              </w:rPr>
              <w:instrText xml:space="preserve"> PAGEREF _Toc179481175 \h </w:instrText>
            </w:r>
            <w:r w:rsidRPr="00C71292">
              <w:rPr>
                <w:noProof/>
                <w:webHidden/>
                <w:sz w:val="22"/>
                <w:szCs w:val="22"/>
              </w:rPr>
            </w:r>
            <w:r w:rsidRPr="00C71292">
              <w:rPr>
                <w:noProof/>
                <w:webHidden/>
                <w:sz w:val="22"/>
                <w:szCs w:val="22"/>
              </w:rPr>
              <w:fldChar w:fldCharType="separate"/>
            </w:r>
            <w:r w:rsidRPr="00C71292">
              <w:rPr>
                <w:noProof/>
                <w:webHidden/>
                <w:sz w:val="22"/>
                <w:szCs w:val="22"/>
              </w:rPr>
              <w:t>43</w:t>
            </w:r>
            <w:r w:rsidRPr="00C71292">
              <w:rPr>
                <w:noProof/>
                <w:webHidden/>
                <w:sz w:val="22"/>
                <w:szCs w:val="22"/>
              </w:rPr>
              <w:fldChar w:fldCharType="end"/>
            </w:r>
          </w:hyperlink>
        </w:p>
        <w:p w14:paraId="0A71A95E" w14:textId="3EBB8FCB" w:rsidR="00C71292" w:rsidRPr="00C71292" w:rsidRDefault="00C71292">
          <w:pPr>
            <w:pStyle w:val="TOC1"/>
            <w:tabs>
              <w:tab w:val="right" w:leader="dot" w:pos="9350"/>
            </w:tabs>
            <w:rPr>
              <w:rFonts w:eastAsiaTheme="minorEastAsia"/>
              <w:noProof/>
              <w:sz w:val="22"/>
              <w:szCs w:val="22"/>
              <w:lang w:eastAsia="en-CA"/>
            </w:rPr>
          </w:pPr>
          <w:hyperlink w:anchor="_Toc179481176" w:history="1">
            <w:r w:rsidRPr="00C71292">
              <w:rPr>
                <w:rStyle w:val="Hyperlink"/>
                <w:rFonts w:ascii="Calibri" w:eastAsia="Batang" w:hAnsi="Calibri" w:cs="Calibri"/>
                <w:noProof/>
                <w:sz w:val="22"/>
                <w:szCs w:val="22"/>
              </w:rPr>
              <w:t>Communication</w:t>
            </w:r>
            <w:r w:rsidRPr="00C71292">
              <w:rPr>
                <w:noProof/>
                <w:webHidden/>
                <w:sz w:val="22"/>
                <w:szCs w:val="22"/>
              </w:rPr>
              <w:tab/>
            </w:r>
            <w:r w:rsidRPr="00C71292">
              <w:rPr>
                <w:noProof/>
                <w:webHidden/>
                <w:sz w:val="22"/>
                <w:szCs w:val="22"/>
              </w:rPr>
              <w:fldChar w:fldCharType="begin"/>
            </w:r>
            <w:r w:rsidRPr="00C71292">
              <w:rPr>
                <w:noProof/>
                <w:webHidden/>
                <w:sz w:val="22"/>
                <w:szCs w:val="22"/>
              </w:rPr>
              <w:instrText xml:space="preserve"> PAGEREF _Toc179481176 \h </w:instrText>
            </w:r>
            <w:r w:rsidRPr="00C71292">
              <w:rPr>
                <w:noProof/>
                <w:webHidden/>
                <w:sz w:val="22"/>
                <w:szCs w:val="22"/>
              </w:rPr>
            </w:r>
            <w:r w:rsidRPr="00C71292">
              <w:rPr>
                <w:noProof/>
                <w:webHidden/>
                <w:sz w:val="22"/>
                <w:szCs w:val="22"/>
              </w:rPr>
              <w:fldChar w:fldCharType="separate"/>
            </w:r>
            <w:r w:rsidRPr="00C71292">
              <w:rPr>
                <w:noProof/>
                <w:webHidden/>
                <w:sz w:val="22"/>
                <w:szCs w:val="22"/>
              </w:rPr>
              <w:t>45</w:t>
            </w:r>
            <w:r w:rsidRPr="00C71292">
              <w:rPr>
                <w:noProof/>
                <w:webHidden/>
                <w:sz w:val="22"/>
                <w:szCs w:val="22"/>
              </w:rPr>
              <w:fldChar w:fldCharType="end"/>
            </w:r>
          </w:hyperlink>
        </w:p>
        <w:p w14:paraId="457B1EBD" w14:textId="7B05752C" w:rsidR="00C71292" w:rsidRPr="00C71292" w:rsidRDefault="00C71292">
          <w:pPr>
            <w:pStyle w:val="TOC1"/>
            <w:tabs>
              <w:tab w:val="right" w:leader="dot" w:pos="9350"/>
            </w:tabs>
            <w:rPr>
              <w:rFonts w:eastAsiaTheme="minorEastAsia"/>
              <w:noProof/>
              <w:sz w:val="22"/>
              <w:szCs w:val="22"/>
              <w:lang w:eastAsia="en-CA"/>
            </w:rPr>
          </w:pPr>
          <w:hyperlink w:anchor="_Toc179481177" w:history="1">
            <w:r w:rsidRPr="00C71292">
              <w:rPr>
                <w:rStyle w:val="Hyperlink"/>
                <w:rFonts w:ascii="Calibri" w:eastAsia="Batang" w:hAnsi="Calibri" w:cs="Calibri"/>
                <w:noProof/>
                <w:sz w:val="22"/>
                <w:szCs w:val="22"/>
              </w:rPr>
              <w:t>Quality Control</w:t>
            </w:r>
            <w:r w:rsidRPr="00C71292">
              <w:rPr>
                <w:noProof/>
                <w:webHidden/>
                <w:sz w:val="22"/>
                <w:szCs w:val="22"/>
              </w:rPr>
              <w:tab/>
            </w:r>
            <w:r w:rsidRPr="00C71292">
              <w:rPr>
                <w:noProof/>
                <w:webHidden/>
                <w:sz w:val="22"/>
                <w:szCs w:val="22"/>
              </w:rPr>
              <w:fldChar w:fldCharType="begin"/>
            </w:r>
            <w:r w:rsidRPr="00C71292">
              <w:rPr>
                <w:noProof/>
                <w:webHidden/>
                <w:sz w:val="22"/>
                <w:szCs w:val="22"/>
              </w:rPr>
              <w:instrText xml:space="preserve"> PAGEREF _Toc179481177 \h </w:instrText>
            </w:r>
            <w:r w:rsidRPr="00C71292">
              <w:rPr>
                <w:noProof/>
                <w:webHidden/>
                <w:sz w:val="22"/>
                <w:szCs w:val="22"/>
              </w:rPr>
            </w:r>
            <w:r w:rsidRPr="00C71292">
              <w:rPr>
                <w:noProof/>
                <w:webHidden/>
                <w:sz w:val="22"/>
                <w:szCs w:val="22"/>
              </w:rPr>
              <w:fldChar w:fldCharType="separate"/>
            </w:r>
            <w:r w:rsidRPr="00C71292">
              <w:rPr>
                <w:noProof/>
                <w:webHidden/>
                <w:sz w:val="22"/>
                <w:szCs w:val="22"/>
              </w:rPr>
              <w:t>49</w:t>
            </w:r>
            <w:r w:rsidRPr="00C71292">
              <w:rPr>
                <w:noProof/>
                <w:webHidden/>
                <w:sz w:val="22"/>
                <w:szCs w:val="22"/>
              </w:rPr>
              <w:fldChar w:fldCharType="end"/>
            </w:r>
          </w:hyperlink>
        </w:p>
        <w:p w14:paraId="1F571D37" w14:textId="6DD7DCE9" w:rsidR="00C71292" w:rsidRPr="00C71292" w:rsidRDefault="00C71292">
          <w:pPr>
            <w:pStyle w:val="TOC1"/>
            <w:tabs>
              <w:tab w:val="right" w:leader="dot" w:pos="9350"/>
            </w:tabs>
            <w:rPr>
              <w:rFonts w:eastAsiaTheme="minorEastAsia"/>
              <w:noProof/>
              <w:sz w:val="22"/>
              <w:szCs w:val="22"/>
              <w:lang w:eastAsia="en-CA"/>
            </w:rPr>
          </w:pPr>
          <w:hyperlink w:anchor="_Toc179481178" w:history="1">
            <w:r w:rsidRPr="00C71292">
              <w:rPr>
                <w:rStyle w:val="Hyperlink"/>
                <w:rFonts w:ascii="Calibri" w:eastAsia="Batang" w:hAnsi="Calibri" w:cs="Calibri"/>
                <w:noProof/>
                <w:sz w:val="22"/>
                <w:szCs w:val="22"/>
              </w:rPr>
              <w:t>Scheduling</w:t>
            </w:r>
            <w:r w:rsidRPr="00C71292">
              <w:rPr>
                <w:noProof/>
                <w:webHidden/>
                <w:sz w:val="22"/>
                <w:szCs w:val="22"/>
              </w:rPr>
              <w:tab/>
            </w:r>
            <w:r w:rsidRPr="00C71292">
              <w:rPr>
                <w:noProof/>
                <w:webHidden/>
                <w:sz w:val="22"/>
                <w:szCs w:val="22"/>
              </w:rPr>
              <w:fldChar w:fldCharType="begin"/>
            </w:r>
            <w:r w:rsidRPr="00C71292">
              <w:rPr>
                <w:noProof/>
                <w:webHidden/>
                <w:sz w:val="22"/>
                <w:szCs w:val="22"/>
              </w:rPr>
              <w:instrText xml:space="preserve"> PAGEREF _Toc179481178 \h </w:instrText>
            </w:r>
            <w:r w:rsidRPr="00C71292">
              <w:rPr>
                <w:noProof/>
                <w:webHidden/>
                <w:sz w:val="22"/>
                <w:szCs w:val="22"/>
              </w:rPr>
            </w:r>
            <w:r w:rsidRPr="00C71292">
              <w:rPr>
                <w:noProof/>
                <w:webHidden/>
                <w:sz w:val="22"/>
                <w:szCs w:val="22"/>
              </w:rPr>
              <w:fldChar w:fldCharType="separate"/>
            </w:r>
            <w:r w:rsidRPr="00C71292">
              <w:rPr>
                <w:noProof/>
                <w:webHidden/>
                <w:sz w:val="22"/>
                <w:szCs w:val="22"/>
              </w:rPr>
              <w:t>53</w:t>
            </w:r>
            <w:r w:rsidRPr="00C71292">
              <w:rPr>
                <w:noProof/>
                <w:webHidden/>
                <w:sz w:val="22"/>
                <w:szCs w:val="22"/>
              </w:rPr>
              <w:fldChar w:fldCharType="end"/>
            </w:r>
          </w:hyperlink>
        </w:p>
        <w:p w14:paraId="300913C7" w14:textId="6C0897AD" w:rsidR="00A86CD3" w:rsidRPr="00A86CD3" w:rsidRDefault="00A86CD3" w:rsidP="00A86CD3">
          <w:pPr>
            <w:spacing w:line="480" w:lineRule="auto"/>
            <w:rPr>
              <w:rFonts w:ascii="Calibri" w:hAnsi="Calibri" w:cs="Calibri"/>
            </w:rPr>
          </w:pPr>
          <w:r w:rsidRPr="00A86CD3">
            <w:rPr>
              <w:rFonts w:ascii="Calibri" w:hAnsi="Calibri" w:cs="Calibri"/>
              <w:b/>
              <w:bCs/>
              <w:noProof/>
            </w:rPr>
            <w:fldChar w:fldCharType="end"/>
          </w:r>
        </w:p>
      </w:sdtContent>
    </w:sdt>
    <w:p w14:paraId="6748790E" w14:textId="77777777" w:rsidR="00A86CD3" w:rsidRPr="00A86CD3" w:rsidRDefault="00A86CD3" w:rsidP="00A86CD3">
      <w:pPr>
        <w:rPr>
          <w:rFonts w:ascii="Calibri" w:eastAsia="Batang" w:hAnsi="Calibri" w:cs="Calibri"/>
        </w:rPr>
      </w:pPr>
    </w:p>
    <w:p w14:paraId="00C28A5D" w14:textId="77777777" w:rsidR="00A7189F" w:rsidRDefault="00A7189F">
      <w:pPr>
        <w:rPr>
          <w:rFonts w:ascii="Calibri" w:eastAsia="Batang" w:hAnsi="Calibri" w:cs="Calibri"/>
        </w:rPr>
      </w:pPr>
      <w:r>
        <w:rPr>
          <w:rFonts w:ascii="Calibri" w:eastAsia="Batang" w:hAnsi="Calibri" w:cs="Calibri"/>
        </w:rPr>
        <w:br w:type="page"/>
      </w:r>
    </w:p>
    <w:p w14:paraId="0370795A" w14:textId="57CDC07D" w:rsidR="00A7189F" w:rsidRPr="00A7189F" w:rsidRDefault="00A7189F" w:rsidP="00A7189F">
      <w:pPr>
        <w:pStyle w:val="TOCHeading"/>
        <w:spacing w:line="480" w:lineRule="auto"/>
        <w:rPr>
          <w:rFonts w:ascii="Calibri" w:hAnsi="Calibri" w:cs="Calibri"/>
        </w:rPr>
      </w:pPr>
      <w:r w:rsidRPr="00A86CD3">
        <w:rPr>
          <w:rFonts w:ascii="Calibri" w:hAnsi="Calibri" w:cs="Calibri"/>
        </w:rPr>
        <w:lastRenderedPageBreak/>
        <w:t xml:space="preserve">Table of </w:t>
      </w:r>
      <w:r>
        <w:rPr>
          <w:rFonts w:ascii="Calibri" w:hAnsi="Calibri" w:cs="Calibri"/>
        </w:rPr>
        <w:t>Figures</w:t>
      </w:r>
    </w:p>
    <w:p w14:paraId="15039BFA" w14:textId="7A3CA41A" w:rsidR="00A7189F" w:rsidRPr="00A7189F" w:rsidRDefault="00A7189F" w:rsidP="00A7189F">
      <w:pPr>
        <w:pStyle w:val="TableofFigures"/>
        <w:tabs>
          <w:tab w:val="right" w:leader="dot" w:pos="9350"/>
        </w:tabs>
        <w:spacing w:line="360" w:lineRule="auto"/>
        <w:rPr>
          <w:noProof/>
          <w:sz w:val="22"/>
          <w:szCs w:val="22"/>
        </w:rPr>
      </w:pPr>
      <w:r>
        <w:rPr>
          <w:rFonts w:ascii="Calibri" w:eastAsia="Batang" w:hAnsi="Calibri" w:cs="Calibri"/>
        </w:rPr>
        <w:fldChar w:fldCharType="begin"/>
      </w:r>
      <w:r>
        <w:rPr>
          <w:rFonts w:ascii="Calibri" w:eastAsia="Batang" w:hAnsi="Calibri" w:cs="Calibri"/>
        </w:rPr>
        <w:instrText xml:space="preserve"> TOC \h \z \c "Figure" </w:instrText>
      </w:r>
      <w:r>
        <w:rPr>
          <w:rFonts w:ascii="Calibri" w:eastAsia="Batang" w:hAnsi="Calibri" w:cs="Calibri"/>
        </w:rPr>
        <w:fldChar w:fldCharType="separate"/>
      </w:r>
      <w:hyperlink w:anchor="_Toc179481068" w:history="1">
        <w:r w:rsidRPr="00A7189F">
          <w:rPr>
            <w:rStyle w:val="Hyperlink"/>
            <w:noProof/>
            <w:sz w:val="22"/>
            <w:szCs w:val="22"/>
          </w:rPr>
          <w:t>Figure 1: WBS in Cloud Migration Project, 2024</w:t>
        </w:r>
        <w:r w:rsidRPr="00A7189F">
          <w:rPr>
            <w:noProof/>
            <w:webHidden/>
            <w:sz w:val="22"/>
            <w:szCs w:val="22"/>
          </w:rPr>
          <w:tab/>
        </w:r>
        <w:r w:rsidRPr="00A7189F">
          <w:rPr>
            <w:noProof/>
            <w:webHidden/>
            <w:sz w:val="22"/>
            <w:szCs w:val="22"/>
          </w:rPr>
          <w:fldChar w:fldCharType="begin"/>
        </w:r>
        <w:r w:rsidRPr="00A7189F">
          <w:rPr>
            <w:noProof/>
            <w:webHidden/>
            <w:sz w:val="22"/>
            <w:szCs w:val="22"/>
          </w:rPr>
          <w:instrText xml:space="preserve"> PAGEREF _Toc179481068 \h </w:instrText>
        </w:r>
        <w:r w:rsidRPr="00A7189F">
          <w:rPr>
            <w:noProof/>
            <w:webHidden/>
            <w:sz w:val="22"/>
            <w:szCs w:val="22"/>
          </w:rPr>
        </w:r>
        <w:r w:rsidRPr="00A7189F">
          <w:rPr>
            <w:noProof/>
            <w:webHidden/>
            <w:sz w:val="22"/>
            <w:szCs w:val="22"/>
          </w:rPr>
          <w:fldChar w:fldCharType="separate"/>
        </w:r>
        <w:r w:rsidRPr="00A7189F">
          <w:rPr>
            <w:noProof/>
            <w:webHidden/>
            <w:sz w:val="22"/>
            <w:szCs w:val="22"/>
          </w:rPr>
          <w:t>26</w:t>
        </w:r>
        <w:r w:rsidRPr="00A7189F">
          <w:rPr>
            <w:noProof/>
            <w:webHidden/>
            <w:sz w:val="22"/>
            <w:szCs w:val="22"/>
          </w:rPr>
          <w:fldChar w:fldCharType="end"/>
        </w:r>
      </w:hyperlink>
    </w:p>
    <w:p w14:paraId="4683856F" w14:textId="736C2BB4" w:rsidR="00A7189F" w:rsidRDefault="00A7189F" w:rsidP="00A7189F">
      <w:pPr>
        <w:pStyle w:val="TableofFigures"/>
        <w:tabs>
          <w:tab w:val="right" w:leader="dot" w:pos="9350"/>
        </w:tabs>
        <w:spacing w:line="360" w:lineRule="auto"/>
        <w:rPr>
          <w:noProof/>
        </w:rPr>
      </w:pPr>
      <w:hyperlink w:anchor="_Toc179481069" w:history="1">
        <w:r w:rsidRPr="00A7189F">
          <w:rPr>
            <w:rStyle w:val="Hyperlink"/>
            <w:noProof/>
            <w:sz w:val="22"/>
            <w:szCs w:val="22"/>
          </w:rPr>
          <w:t>Figure 2: Flow Chart of WBS</w:t>
        </w:r>
        <w:r w:rsidRPr="00A7189F">
          <w:rPr>
            <w:noProof/>
            <w:webHidden/>
            <w:sz w:val="22"/>
            <w:szCs w:val="22"/>
          </w:rPr>
          <w:tab/>
        </w:r>
        <w:r w:rsidRPr="00A7189F">
          <w:rPr>
            <w:noProof/>
            <w:webHidden/>
            <w:sz w:val="22"/>
            <w:szCs w:val="22"/>
          </w:rPr>
          <w:fldChar w:fldCharType="begin"/>
        </w:r>
        <w:r w:rsidRPr="00A7189F">
          <w:rPr>
            <w:noProof/>
            <w:webHidden/>
            <w:sz w:val="22"/>
            <w:szCs w:val="22"/>
          </w:rPr>
          <w:instrText xml:space="preserve"> PAGEREF _Toc179481069 \h </w:instrText>
        </w:r>
        <w:r w:rsidRPr="00A7189F">
          <w:rPr>
            <w:noProof/>
            <w:webHidden/>
            <w:sz w:val="22"/>
            <w:szCs w:val="22"/>
          </w:rPr>
        </w:r>
        <w:r w:rsidRPr="00A7189F">
          <w:rPr>
            <w:noProof/>
            <w:webHidden/>
            <w:sz w:val="22"/>
            <w:szCs w:val="22"/>
          </w:rPr>
          <w:fldChar w:fldCharType="separate"/>
        </w:r>
        <w:r w:rsidRPr="00A7189F">
          <w:rPr>
            <w:noProof/>
            <w:webHidden/>
            <w:sz w:val="22"/>
            <w:szCs w:val="22"/>
          </w:rPr>
          <w:t>26</w:t>
        </w:r>
        <w:r w:rsidRPr="00A7189F">
          <w:rPr>
            <w:noProof/>
            <w:webHidden/>
            <w:sz w:val="22"/>
            <w:szCs w:val="22"/>
          </w:rPr>
          <w:fldChar w:fldCharType="end"/>
        </w:r>
      </w:hyperlink>
    </w:p>
    <w:p w14:paraId="3EA2D555" w14:textId="747F86C3" w:rsidR="00A7189F" w:rsidRDefault="00A7189F" w:rsidP="00A7189F">
      <w:pPr>
        <w:pStyle w:val="TableofFigures"/>
        <w:tabs>
          <w:tab w:val="right" w:leader="dot" w:pos="9350"/>
        </w:tabs>
        <w:spacing w:line="360" w:lineRule="auto"/>
        <w:rPr>
          <w:noProof/>
        </w:rPr>
      </w:pPr>
      <w:hyperlink w:anchor="_Toc179481070" w:history="1">
        <w:r w:rsidRPr="00714BAD">
          <w:rPr>
            <w:rStyle w:val="Hyperlink"/>
            <w:rFonts w:ascii="Calibri" w:hAnsi="Calibri" w:cs="Calibri"/>
            <w:noProof/>
          </w:rPr>
          <w:t>Figure 3: Gantt chart overview</w:t>
        </w:r>
        <w:r>
          <w:rPr>
            <w:noProof/>
            <w:webHidden/>
          </w:rPr>
          <w:tab/>
        </w:r>
        <w:r>
          <w:rPr>
            <w:noProof/>
            <w:webHidden/>
          </w:rPr>
          <w:fldChar w:fldCharType="begin"/>
        </w:r>
        <w:r>
          <w:rPr>
            <w:noProof/>
            <w:webHidden/>
          </w:rPr>
          <w:instrText xml:space="preserve"> PAGEREF _Toc179481070 \h </w:instrText>
        </w:r>
        <w:r>
          <w:rPr>
            <w:noProof/>
            <w:webHidden/>
          </w:rPr>
        </w:r>
        <w:r>
          <w:rPr>
            <w:noProof/>
            <w:webHidden/>
          </w:rPr>
          <w:fldChar w:fldCharType="separate"/>
        </w:r>
        <w:r>
          <w:rPr>
            <w:noProof/>
            <w:webHidden/>
          </w:rPr>
          <w:t>28</w:t>
        </w:r>
        <w:r>
          <w:rPr>
            <w:noProof/>
            <w:webHidden/>
          </w:rPr>
          <w:fldChar w:fldCharType="end"/>
        </w:r>
      </w:hyperlink>
    </w:p>
    <w:p w14:paraId="07DEE7D6" w14:textId="7B329F92" w:rsidR="00A7189F" w:rsidRDefault="00A7189F" w:rsidP="00A7189F">
      <w:pPr>
        <w:pStyle w:val="TableofFigures"/>
        <w:tabs>
          <w:tab w:val="right" w:leader="dot" w:pos="9350"/>
        </w:tabs>
        <w:spacing w:line="360" w:lineRule="auto"/>
        <w:rPr>
          <w:noProof/>
        </w:rPr>
      </w:pPr>
      <w:hyperlink w:anchor="_Toc179481071" w:history="1">
        <w:r w:rsidRPr="00714BAD">
          <w:rPr>
            <w:rStyle w:val="Hyperlink"/>
            <w:rFonts w:ascii="Calibri" w:hAnsi="Calibri" w:cs="Calibri"/>
            <w:noProof/>
          </w:rPr>
          <w:t>Figure 4: Scheduling Task - Resource Allocation</w:t>
        </w:r>
        <w:r>
          <w:rPr>
            <w:noProof/>
            <w:webHidden/>
          </w:rPr>
          <w:tab/>
        </w:r>
        <w:r>
          <w:rPr>
            <w:noProof/>
            <w:webHidden/>
          </w:rPr>
          <w:fldChar w:fldCharType="begin"/>
        </w:r>
        <w:r>
          <w:rPr>
            <w:noProof/>
            <w:webHidden/>
          </w:rPr>
          <w:instrText xml:space="preserve"> PAGEREF _Toc179481071 \h </w:instrText>
        </w:r>
        <w:r>
          <w:rPr>
            <w:noProof/>
            <w:webHidden/>
          </w:rPr>
        </w:r>
        <w:r>
          <w:rPr>
            <w:noProof/>
            <w:webHidden/>
          </w:rPr>
          <w:fldChar w:fldCharType="separate"/>
        </w:r>
        <w:r>
          <w:rPr>
            <w:noProof/>
            <w:webHidden/>
          </w:rPr>
          <w:t>54</w:t>
        </w:r>
        <w:r>
          <w:rPr>
            <w:noProof/>
            <w:webHidden/>
          </w:rPr>
          <w:fldChar w:fldCharType="end"/>
        </w:r>
      </w:hyperlink>
    </w:p>
    <w:p w14:paraId="0D70BAF0" w14:textId="42ECDF53" w:rsidR="00A7189F" w:rsidRDefault="00A7189F" w:rsidP="00A7189F">
      <w:pPr>
        <w:pStyle w:val="TableofFigures"/>
        <w:tabs>
          <w:tab w:val="right" w:leader="dot" w:pos="9350"/>
        </w:tabs>
        <w:spacing w:line="360" w:lineRule="auto"/>
        <w:rPr>
          <w:noProof/>
        </w:rPr>
      </w:pPr>
      <w:hyperlink w:anchor="_Toc179481072" w:history="1">
        <w:r w:rsidRPr="00714BAD">
          <w:rPr>
            <w:rStyle w:val="Hyperlink"/>
            <w:rFonts w:ascii="Calibri" w:hAnsi="Calibri" w:cs="Calibri"/>
            <w:noProof/>
          </w:rPr>
          <w:t>Figure 5:  Resource allocation</w:t>
        </w:r>
        <w:r>
          <w:rPr>
            <w:noProof/>
            <w:webHidden/>
          </w:rPr>
          <w:tab/>
        </w:r>
        <w:r>
          <w:rPr>
            <w:noProof/>
            <w:webHidden/>
          </w:rPr>
          <w:fldChar w:fldCharType="begin"/>
        </w:r>
        <w:r>
          <w:rPr>
            <w:noProof/>
            <w:webHidden/>
          </w:rPr>
          <w:instrText xml:space="preserve"> PAGEREF _Toc179481072 \h </w:instrText>
        </w:r>
        <w:r>
          <w:rPr>
            <w:noProof/>
            <w:webHidden/>
          </w:rPr>
        </w:r>
        <w:r>
          <w:rPr>
            <w:noProof/>
            <w:webHidden/>
          </w:rPr>
          <w:fldChar w:fldCharType="separate"/>
        </w:r>
        <w:r>
          <w:rPr>
            <w:noProof/>
            <w:webHidden/>
          </w:rPr>
          <w:t>55</w:t>
        </w:r>
        <w:r>
          <w:rPr>
            <w:noProof/>
            <w:webHidden/>
          </w:rPr>
          <w:fldChar w:fldCharType="end"/>
        </w:r>
      </w:hyperlink>
    </w:p>
    <w:p w14:paraId="6258FE07" w14:textId="38C03386" w:rsidR="00A86CD3" w:rsidRPr="00A86CD3" w:rsidRDefault="00A7189F" w:rsidP="00A86CD3">
      <w:pPr>
        <w:rPr>
          <w:rFonts w:ascii="Calibri" w:eastAsia="Batang" w:hAnsi="Calibri" w:cs="Calibri"/>
          <w:color w:val="0F4761" w:themeColor="accent1" w:themeShade="BF"/>
          <w:sz w:val="40"/>
          <w:szCs w:val="40"/>
        </w:rPr>
      </w:pPr>
      <w:r>
        <w:rPr>
          <w:rFonts w:ascii="Calibri" w:eastAsia="Batang" w:hAnsi="Calibri" w:cs="Calibri"/>
        </w:rPr>
        <w:fldChar w:fldCharType="end"/>
      </w:r>
      <w:r w:rsidR="00A86CD3" w:rsidRPr="00A86CD3">
        <w:rPr>
          <w:rFonts w:ascii="Calibri" w:eastAsia="Batang" w:hAnsi="Calibri" w:cs="Calibri"/>
        </w:rPr>
        <w:br w:type="page"/>
      </w:r>
    </w:p>
    <w:p w14:paraId="0B163A9F" w14:textId="6F339E42" w:rsidR="00A86CD3" w:rsidRPr="00A86CD3" w:rsidRDefault="00A86CD3" w:rsidP="00BE5625">
      <w:pPr>
        <w:pStyle w:val="Heading1"/>
        <w:jc w:val="center"/>
        <w:rPr>
          <w:rFonts w:ascii="Calibri" w:eastAsia="Batang" w:hAnsi="Calibri" w:cs="Calibri"/>
        </w:rPr>
      </w:pPr>
      <w:bookmarkStart w:id="1" w:name="_Toc177929774"/>
      <w:bookmarkStart w:id="2" w:name="_Toc179481163"/>
      <w:r w:rsidRPr="00A86CD3">
        <w:rPr>
          <w:rFonts w:ascii="Calibri" w:eastAsia="Batang" w:hAnsi="Calibri" w:cs="Calibri"/>
        </w:rPr>
        <w:lastRenderedPageBreak/>
        <w:t>Team Contributions</w:t>
      </w:r>
      <w:bookmarkEnd w:id="1"/>
      <w:bookmarkEnd w:id="2"/>
    </w:p>
    <w:p w14:paraId="6ED3A4B3" w14:textId="77777777" w:rsidR="00A86CD3" w:rsidRPr="00A86CD3" w:rsidRDefault="00A86CD3" w:rsidP="00A86CD3">
      <w:pPr>
        <w:rPr>
          <w:rFonts w:ascii="Calibri" w:hAnsi="Calibri" w:cs="Calibri"/>
        </w:rPr>
      </w:pPr>
    </w:p>
    <w:tbl>
      <w:tblPr>
        <w:tblStyle w:val="GridTable4-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1E4F5" w:themeFill="accent1" w:themeFillTint="33"/>
        <w:tblLook w:val="04A0" w:firstRow="1" w:lastRow="0" w:firstColumn="1" w:lastColumn="0" w:noHBand="0" w:noVBand="1"/>
      </w:tblPr>
      <w:tblGrid>
        <w:gridCol w:w="4675"/>
        <w:gridCol w:w="4675"/>
      </w:tblGrid>
      <w:tr w:rsidR="00BE5625" w:rsidRPr="00BE5625" w14:paraId="71ECB0AF" w14:textId="77777777" w:rsidTr="001B434A">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4675" w:type="dxa"/>
            <w:shd w:val="clear" w:color="auto" w:fill="C1E4F5" w:themeFill="accent1" w:themeFillTint="33"/>
            <w:vAlign w:val="center"/>
          </w:tcPr>
          <w:p w14:paraId="4862570C" w14:textId="77777777" w:rsidR="00A86CD3" w:rsidRPr="00BE5625" w:rsidRDefault="00A86CD3" w:rsidP="001B434A">
            <w:pPr>
              <w:spacing w:line="480" w:lineRule="auto"/>
              <w:jc w:val="center"/>
              <w:rPr>
                <w:rFonts w:ascii="Calibri" w:eastAsia="Calibri" w:hAnsi="Calibri" w:cs="Calibri"/>
                <w:color w:val="auto"/>
                <w:sz w:val="22"/>
                <w:szCs w:val="22"/>
              </w:rPr>
            </w:pPr>
            <w:r w:rsidRPr="00BE5625">
              <w:rPr>
                <w:rFonts w:ascii="Calibri" w:eastAsia="Calibri" w:hAnsi="Calibri" w:cs="Calibri"/>
                <w:color w:val="auto"/>
                <w:sz w:val="22"/>
                <w:szCs w:val="22"/>
              </w:rPr>
              <w:t>Members</w:t>
            </w:r>
          </w:p>
        </w:tc>
        <w:tc>
          <w:tcPr>
            <w:tcW w:w="4675" w:type="dxa"/>
            <w:shd w:val="clear" w:color="auto" w:fill="C1E4F5" w:themeFill="accent1" w:themeFillTint="33"/>
            <w:vAlign w:val="center"/>
          </w:tcPr>
          <w:p w14:paraId="7FB2301C" w14:textId="373C618B" w:rsidR="00A86CD3" w:rsidRPr="00BE5625" w:rsidRDefault="00A86CD3" w:rsidP="001B434A">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auto"/>
                <w:sz w:val="22"/>
                <w:szCs w:val="22"/>
              </w:rPr>
            </w:pPr>
            <w:r w:rsidRPr="00BE5625">
              <w:rPr>
                <w:rFonts w:ascii="Calibri" w:eastAsia="Calibri" w:hAnsi="Calibri" w:cs="Calibri"/>
                <w:color w:val="auto"/>
                <w:sz w:val="22"/>
                <w:szCs w:val="22"/>
              </w:rPr>
              <w:t>Tasks</w:t>
            </w:r>
          </w:p>
        </w:tc>
      </w:tr>
      <w:tr w:rsidR="00A86CD3" w:rsidRPr="00A86CD3" w14:paraId="07B6E6E3" w14:textId="77777777" w:rsidTr="001B4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C1E4F5" w:themeFill="accent1" w:themeFillTint="33"/>
            <w:vAlign w:val="center"/>
          </w:tcPr>
          <w:p w14:paraId="204315FF" w14:textId="77777777" w:rsidR="00A86CD3" w:rsidRPr="00A86CD3" w:rsidRDefault="00A86CD3" w:rsidP="001B434A">
            <w:pPr>
              <w:spacing w:line="480" w:lineRule="auto"/>
              <w:jc w:val="center"/>
              <w:rPr>
                <w:rFonts w:ascii="Calibri" w:eastAsia="Calibri" w:hAnsi="Calibri" w:cs="Calibri"/>
                <w:sz w:val="22"/>
                <w:szCs w:val="22"/>
              </w:rPr>
            </w:pPr>
            <w:r w:rsidRPr="00A86CD3">
              <w:rPr>
                <w:rFonts w:ascii="Calibri" w:eastAsia="Calibri" w:hAnsi="Calibri" w:cs="Calibri"/>
                <w:sz w:val="22"/>
                <w:szCs w:val="22"/>
              </w:rPr>
              <w:t>Mounika Boju</w:t>
            </w:r>
          </w:p>
        </w:tc>
        <w:tc>
          <w:tcPr>
            <w:tcW w:w="4675" w:type="dxa"/>
            <w:shd w:val="clear" w:color="auto" w:fill="C1E4F5" w:themeFill="accent1" w:themeFillTint="33"/>
            <w:vAlign w:val="center"/>
          </w:tcPr>
          <w:p w14:paraId="48AFAB2E" w14:textId="77777777" w:rsidR="00A86CD3" w:rsidRPr="00A86CD3" w:rsidRDefault="00A86CD3" w:rsidP="001B434A">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Document format</w:t>
            </w:r>
          </w:p>
          <w:p w14:paraId="1646F1DC" w14:textId="77777777" w:rsidR="00A86CD3" w:rsidRPr="00A86CD3" w:rsidRDefault="00A86CD3" w:rsidP="001B434A">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Cover page</w:t>
            </w:r>
          </w:p>
          <w:p w14:paraId="3AB938D9" w14:textId="77777777" w:rsidR="00A86CD3" w:rsidRPr="00A86CD3" w:rsidRDefault="00A86CD3" w:rsidP="001B434A">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Task Planning</w:t>
            </w:r>
          </w:p>
          <w:p w14:paraId="6EC6B1F3" w14:textId="77777777" w:rsidR="00A86CD3" w:rsidRPr="00A86CD3" w:rsidRDefault="00A86CD3" w:rsidP="001B434A">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Scheduling</w:t>
            </w:r>
          </w:p>
          <w:p w14:paraId="57A59E4D" w14:textId="77777777" w:rsidR="00A86CD3" w:rsidRPr="00A86CD3" w:rsidRDefault="00A86CD3" w:rsidP="001B434A">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Visual Aids</w:t>
            </w:r>
          </w:p>
        </w:tc>
      </w:tr>
      <w:tr w:rsidR="00A86CD3" w:rsidRPr="00A86CD3" w14:paraId="5FF801B5" w14:textId="77777777" w:rsidTr="001B434A">
        <w:tc>
          <w:tcPr>
            <w:cnfStyle w:val="001000000000" w:firstRow="0" w:lastRow="0" w:firstColumn="1" w:lastColumn="0" w:oddVBand="0" w:evenVBand="0" w:oddHBand="0" w:evenHBand="0" w:firstRowFirstColumn="0" w:firstRowLastColumn="0" w:lastRowFirstColumn="0" w:lastRowLastColumn="0"/>
            <w:tcW w:w="4675" w:type="dxa"/>
            <w:shd w:val="clear" w:color="auto" w:fill="C1E4F5" w:themeFill="accent1" w:themeFillTint="33"/>
            <w:vAlign w:val="center"/>
          </w:tcPr>
          <w:p w14:paraId="0EC4500F" w14:textId="77777777" w:rsidR="00A86CD3" w:rsidRPr="00A86CD3" w:rsidRDefault="00A86CD3" w:rsidP="001B434A">
            <w:pPr>
              <w:spacing w:line="480" w:lineRule="auto"/>
              <w:jc w:val="center"/>
              <w:rPr>
                <w:rFonts w:ascii="Calibri" w:eastAsia="Calibri" w:hAnsi="Calibri" w:cs="Calibri"/>
                <w:sz w:val="22"/>
                <w:szCs w:val="22"/>
              </w:rPr>
            </w:pPr>
            <w:r w:rsidRPr="00A86CD3">
              <w:rPr>
                <w:rFonts w:ascii="Calibri" w:eastAsia="Calibri" w:hAnsi="Calibri" w:cs="Calibri"/>
                <w:sz w:val="22"/>
                <w:szCs w:val="22"/>
              </w:rPr>
              <w:t xml:space="preserve">Abhirami </w:t>
            </w:r>
            <w:r w:rsidRPr="00A86CD3">
              <w:rPr>
                <w:rFonts w:ascii="Calibri" w:eastAsia="Canva Sans Bold" w:hAnsi="Calibri" w:cs="Calibri"/>
                <w:color w:val="252424"/>
                <w:sz w:val="22"/>
                <w:szCs w:val="22"/>
              </w:rPr>
              <w:t>Mohanasundaram</w:t>
            </w:r>
          </w:p>
        </w:tc>
        <w:tc>
          <w:tcPr>
            <w:tcW w:w="4675" w:type="dxa"/>
            <w:shd w:val="clear" w:color="auto" w:fill="C1E4F5" w:themeFill="accent1" w:themeFillTint="33"/>
            <w:vAlign w:val="center"/>
          </w:tcPr>
          <w:p w14:paraId="1C400EC4" w14:textId="2276DB9A" w:rsidR="00A86CD3" w:rsidRPr="00A86CD3" w:rsidRDefault="00A86CD3" w:rsidP="001B434A">
            <w:pPr>
              <w:spacing w:line="480" w:lineRule="auto"/>
              <w:ind w:left="3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Declaration</w:t>
            </w:r>
          </w:p>
          <w:p w14:paraId="60833B56"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Academic appendix</w:t>
            </w:r>
          </w:p>
          <w:p w14:paraId="25882CAF"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Resource planning</w:t>
            </w:r>
          </w:p>
          <w:p w14:paraId="7426F243"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Quality control</w:t>
            </w:r>
          </w:p>
          <w:p w14:paraId="1528F97E"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Visual Aids</w:t>
            </w:r>
          </w:p>
        </w:tc>
      </w:tr>
      <w:tr w:rsidR="00A86CD3" w:rsidRPr="00A86CD3" w14:paraId="577AA6FF" w14:textId="77777777" w:rsidTr="001B4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C1E4F5" w:themeFill="accent1" w:themeFillTint="33"/>
            <w:vAlign w:val="center"/>
          </w:tcPr>
          <w:p w14:paraId="486659AA" w14:textId="77777777" w:rsidR="00A86CD3" w:rsidRPr="00A86CD3" w:rsidRDefault="00A86CD3" w:rsidP="001B434A">
            <w:pPr>
              <w:spacing w:line="480" w:lineRule="auto"/>
              <w:jc w:val="center"/>
              <w:rPr>
                <w:rFonts w:ascii="Calibri" w:eastAsia="Calibri" w:hAnsi="Calibri" w:cs="Calibri"/>
                <w:sz w:val="22"/>
                <w:szCs w:val="22"/>
              </w:rPr>
            </w:pPr>
            <w:r w:rsidRPr="00A86CD3">
              <w:rPr>
                <w:rFonts w:ascii="Calibri" w:eastAsia="Calibri" w:hAnsi="Calibri" w:cs="Calibri"/>
                <w:sz w:val="22"/>
                <w:szCs w:val="22"/>
              </w:rPr>
              <w:t>Parth</w:t>
            </w:r>
          </w:p>
        </w:tc>
        <w:tc>
          <w:tcPr>
            <w:tcW w:w="4675" w:type="dxa"/>
            <w:shd w:val="clear" w:color="auto" w:fill="C1E4F5" w:themeFill="accent1" w:themeFillTint="33"/>
            <w:vAlign w:val="center"/>
          </w:tcPr>
          <w:p w14:paraId="198AB197" w14:textId="77777777" w:rsidR="00A86CD3" w:rsidRPr="00A86CD3" w:rsidRDefault="00A86CD3" w:rsidP="001B434A">
            <w:pPr>
              <w:spacing w:line="480" w:lineRule="auto"/>
              <w:ind w:left="36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Academic Reference</w:t>
            </w:r>
          </w:p>
          <w:p w14:paraId="78CBB7BB" w14:textId="77777777" w:rsidR="00A86CD3" w:rsidRPr="00A86CD3" w:rsidRDefault="00A86CD3" w:rsidP="001B434A">
            <w:pPr>
              <w:spacing w:line="480" w:lineRule="auto"/>
              <w:ind w:left="36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Risks</w:t>
            </w:r>
          </w:p>
          <w:p w14:paraId="3A5484E2" w14:textId="77777777" w:rsidR="00A86CD3" w:rsidRPr="00A86CD3" w:rsidRDefault="00A86CD3" w:rsidP="001B434A">
            <w:pPr>
              <w:spacing w:line="480" w:lineRule="auto"/>
              <w:ind w:left="36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Communication</w:t>
            </w:r>
          </w:p>
        </w:tc>
      </w:tr>
      <w:tr w:rsidR="00A86CD3" w:rsidRPr="00A86CD3" w14:paraId="075D1897" w14:textId="77777777" w:rsidTr="001B434A">
        <w:tc>
          <w:tcPr>
            <w:cnfStyle w:val="001000000000" w:firstRow="0" w:lastRow="0" w:firstColumn="1" w:lastColumn="0" w:oddVBand="0" w:evenVBand="0" w:oddHBand="0" w:evenHBand="0" w:firstRowFirstColumn="0" w:firstRowLastColumn="0" w:lastRowFirstColumn="0" w:lastRowLastColumn="0"/>
            <w:tcW w:w="4675" w:type="dxa"/>
            <w:shd w:val="clear" w:color="auto" w:fill="C1E4F5" w:themeFill="accent1" w:themeFillTint="33"/>
            <w:vAlign w:val="center"/>
          </w:tcPr>
          <w:p w14:paraId="176556C3" w14:textId="77777777" w:rsidR="00A86CD3" w:rsidRPr="00A86CD3" w:rsidRDefault="00A86CD3" w:rsidP="001B434A">
            <w:pPr>
              <w:spacing w:line="480" w:lineRule="auto"/>
              <w:jc w:val="center"/>
              <w:rPr>
                <w:rFonts w:ascii="Calibri" w:eastAsia="Calibri" w:hAnsi="Calibri" w:cs="Calibri"/>
                <w:sz w:val="22"/>
                <w:szCs w:val="22"/>
              </w:rPr>
            </w:pPr>
            <w:r w:rsidRPr="00A86CD3">
              <w:rPr>
                <w:rFonts w:ascii="Calibri" w:eastAsia="Calibri" w:hAnsi="Calibri" w:cs="Calibri"/>
                <w:sz w:val="22"/>
                <w:szCs w:val="22"/>
              </w:rPr>
              <w:t>Rechael Lopes</w:t>
            </w:r>
          </w:p>
        </w:tc>
        <w:tc>
          <w:tcPr>
            <w:tcW w:w="4675" w:type="dxa"/>
            <w:shd w:val="clear" w:color="auto" w:fill="C1E4F5" w:themeFill="accent1" w:themeFillTint="33"/>
            <w:vAlign w:val="center"/>
          </w:tcPr>
          <w:p w14:paraId="25BE2D51" w14:textId="77777777" w:rsidR="00A86CD3" w:rsidRPr="00A86CD3" w:rsidRDefault="00A86CD3" w:rsidP="001B434A">
            <w:pPr>
              <w:spacing w:line="480" w:lineRule="auto"/>
              <w:ind w:left="3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Document Creation</w:t>
            </w:r>
          </w:p>
          <w:p w14:paraId="0BDD31EE" w14:textId="77777777" w:rsidR="00A86CD3" w:rsidRPr="00A86CD3" w:rsidRDefault="00A86CD3" w:rsidP="001B434A">
            <w:pPr>
              <w:spacing w:line="480" w:lineRule="auto"/>
              <w:ind w:left="3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Abstract</w:t>
            </w:r>
          </w:p>
          <w:p w14:paraId="3FD11F19" w14:textId="77777777" w:rsidR="00A86CD3" w:rsidRPr="00A86CD3" w:rsidRDefault="00A86CD3" w:rsidP="001B434A">
            <w:pPr>
              <w:spacing w:line="480" w:lineRule="auto"/>
              <w:ind w:left="3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Table of Contents</w:t>
            </w:r>
          </w:p>
          <w:p w14:paraId="54A2DF4B" w14:textId="77777777" w:rsidR="00A86CD3" w:rsidRPr="00A86CD3" w:rsidRDefault="00A86CD3" w:rsidP="001B434A">
            <w:pPr>
              <w:spacing w:line="480" w:lineRule="auto"/>
              <w:ind w:left="3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sidRPr="00A86CD3">
              <w:rPr>
                <w:rFonts w:ascii="Calibri" w:eastAsia="Calibri" w:hAnsi="Calibri" w:cs="Calibri"/>
                <w:sz w:val="22"/>
                <w:szCs w:val="22"/>
              </w:rPr>
              <w:t>Work Breakdown Structure</w:t>
            </w:r>
          </w:p>
        </w:tc>
      </w:tr>
    </w:tbl>
    <w:p w14:paraId="19851241" w14:textId="77777777" w:rsidR="00A86CD3" w:rsidRPr="00A86CD3" w:rsidRDefault="00A86CD3" w:rsidP="00A86CD3">
      <w:pPr>
        <w:jc w:val="center"/>
        <w:rPr>
          <w:rFonts w:ascii="Calibri" w:hAnsi="Calibri" w:cs="Calibri"/>
        </w:rPr>
      </w:pPr>
    </w:p>
    <w:p w14:paraId="211A0056" w14:textId="77777777" w:rsidR="00A86CD3" w:rsidRPr="00A86CD3" w:rsidRDefault="00A86CD3" w:rsidP="00A86CD3">
      <w:pPr>
        <w:rPr>
          <w:rFonts w:ascii="Calibri" w:eastAsia="Batang" w:hAnsi="Calibri" w:cs="Calibri"/>
          <w:color w:val="0F4761" w:themeColor="accent1" w:themeShade="BF"/>
          <w:sz w:val="40"/>
          <w:szCs w:val="40"/>
        </w:rPr>
      </w:pPr>
      <w:r w:rsidRPr="00A86CD3">
        <w:rPr>
          <w:rFonts w:ascii="Calibri" w:eastAsia="Batang" w:hAnsi="Calibri" w:cs="Calibri"/>
        </w:rPr>
        <w:br w:type="page"/>
      </w:r>
    </w:p>
    <w:p w14:paraId="7D8BA9F9" w14:textId="77777777" w:rsidR="00A86CD3" w:rsidRPr="00A86CD3" w:rsidRDefault="00A86CD3" w:rsidP="00A86CD3">
      <w:pPr>
        <w:pStyle w:val="Heading1"/>
        <w:spacing w:line="257" w:lineRule="auto"/>
        <w:rPr>
          <w:rFonts w:ascii="Calibri" w:eastAsia="Aptos Display" w:hAnsi="Calibri" w:cs="Calibri"/>
        </w:rPr>
      </w:pPr>
      <w:bookmarkStart w:id="3" w:name="_Toc177929775"/>
      <w:bookmarkStart w:id="4" w:name="_Toc179481164"/>
      <w:r w:rsidRPr="00A86CD3">
        <w:rPr>
          <w:rFonts w:ascii="Calibri" w:eastAsia="Aptos Display" w:hAnsi="Calibri" w:cs="Calibri"/>
        </w:rPr>
        <w:lastRenderedPageBreak/>
        <w:t>References</w:t>
      </w:r>
      <w:bookmarkEnd w:id="3"/>
      <w:bookmarkEnd w:id="4"/>
    </w:p>
    <w:p w14:paraId="7204A147" w14:textId="77777777" w:rsidR="00A86CD3" w:rsidRPr="00A86CD3" w:rsidRDefault="00A86CD3" w:rsidP="00A86CD3">
      <w:pPr>
        <w:rPr>
          <w:rFonts w:ascii="Calibri" w:hAnsi="Calibri" w:cs="Calibri"/>
        </w:rPr>
      </w:pPr>
    </w:p>
    <w:p w14:paraId="36AC0952" w14:textId="77777777" w:rsidR="00A86CD3" w:rsidRPr="00A86CD3" w:rsidRDefault="00A86CD3" w:rsidP="00A86CD3">
      <w:pPr>
        <w:spacing w:line="480" w:lineRule="auto"/>
        <w:ind w:left="720" w:hanging="720"/>
        <w:rPr>
          <w:rFonts w:ascii="Calibri" w:hAnsi="Calibri" w:cs="Calibri"/>
        </w:rPr>
      </w:pPr>
      <w:r w:rsidRPr="00A86CD3">
        <w:rPr>
          <w:rFonts w:ascii="Calibri" w:eastAsia="Aptos" w:hAnsi="Calibri" w:cs="Calibri"/>
          <w:i/>
          <w:iCs/>
          <w:sz w:val="22"/>
          <w:szCs w:val="22"/>
        </w:rPr>
        <w:t>Work Breakdown Structure in Cloud Migration Projects</w:t>
      </w:r>
      <w:r w:rsidRPr="00A86CD3">
        <w:rPr>
          <w:rFonts w:ascii="Calibri" w:eastAsia="Aptos" w:hAnsi="Calibri" w:cs="Calibri"/>
          <w:sz w:val="22"/>
          <w:szCs w:val="22"/>
        </w:rPr>
        <w:t xml:space="preserve">. (2021, Sept 28). Retrieved from </w:t>
      </w:r>
      <w:proofErr w:type="spellStart"/>
      <w:r w:rsidRPr="00A86CD3">
        <w:rPr>
          <w:rFonts w:ascii="Calibri" w:eastAsia="Aptos" w:hAnsi="Calibri" w:cs="Calibri"/>
          <w:sz w:val="22"/>
          <w:szCs w:val="22"/>
        </w:rPr>
        <w:t>Sedmiodjel</w:t>
      </w:r>
      <w:proofErr w:type="spellEnd"/>
      <w:r w:rsidRPr="00A86CD3">
        <w:rPr>
          <w:rFonts w:ascii="Calibri" w:eastAsia="Aptos" w:hAnsi="Calibri" w:cs="Calibri"/>
          <w:sz w:val="22"/>
          <w:szCs w:val="22"/>
        </w:rPr>
        <w:t xml:space="preserve">: </w:t>
      </w:r>
      <w:hyperlink r:id="rId17">
        <w:r w:rsidRPr="00A86CD3">
          <w:rPr>
            <w:rStyle w:val="Hyperlink"/>
            <w:rFonts w:ascii="Calibri" w:eastAsia="Aptos" w:hAnsi="Calibri" w:cs="Calibri"/>
            <w:sz w:val="22"/>
            <w:szCs w:val="22"/>
          </w:rPr>
          <w:t>https://www.sedmiodjel.com/blog/work-breakdown-structure-in-cloud-migration-projects</w:t>
        </w:r>
      </w:hyperlink>
    </w:p>
    <w:p w14:paraId="00EE5141" w14:textId="77777777" w:rsidR="00A86CD3" w:rsidRPr="00A86CD3" w:rsidRDefault="00A86CD3" w:rsidP="00A86CD3">
      <w:pPr>
        <w:spacing w:line="257" w:lineRule="auto"/>
        <w:rPr>
          <w:rFonts w:ascii="Calibri" w:eastAsia="Aptos" w:hAnsi="Calibri" w:cs="Calibri"/>
          <w:sz w:val="22"/>
          <w:szCs w:val="22"/>
        </w:rPr>
      </w:pPr>
    </w:p>
    <w:p w14:paraId="51AFE282" w14:textId="77777777" w:rsidR="00A86CD3" w:rsidRPr="00A86CD3" w:rsidRDefault="00A86CD3" w:rsidP="00A86CD3">
      <w:pPr>
        <w:rPr>
          <w:rFonts w:ascii="Calibri" w:eastAsia="Batang" w:hAnsi="Calibri" w:cs="Calibri"/>
        </w:rPr>
      </w:pPr>
      <w:r w:rsidRPr="00A86CD3">
        <w:rPr>
          <w:rFonts w:ascii="Calibri" w:eastAsia="Batang" w:hAnsi="Calibri" w:cs="Calibri"/>
        </w:rPr>
        <w:br w:type="page"/>
      </w:r>
    </w:p>
    <w:p w14:paraId="63918265" w14:textId="77777777" w:rsidR="00A86CD3" w:rsidRPr="00A86CD3" w:rsidRDefault="00A86CD3" w:rsidP="00A86CD3">
      <w:pPr>
        <w:rPr>
          <w:rStyle w:val="Heading1Char"/>
          <w:rFonts w:ascii="Calibri" w:eastAsia="Bookman Old Style" w:hAnsi="Calibri" w:cs="Calibri"/>
        </w:rPr>
      </w:pPr>
      <w:bookmarkStart w:id="5" w:name="_Toc177929776"/>
      <w:bookmarkStart w:id="6" w:name="_Toc179481165"/>
      <w:r w:rsidRPr="00A86CD3">
        <w:rPr>
          <w:rStyle w:val="Heading1Char"/>
          <w:rFonts w:ascii="Calibri" w:eastAsia="Bookman Old Style" w:hAnsi="Calibri" w:cs="Calibri"/>
        </w:rPr>
        <w:lastRenderedPageBreak/>
        <w:t>Academic Appendix</w:t>
      </w:r>
      <w:bookmarkEnd w:id="5"/>
      <w:bookmarkEnd w:id="6"/>
      <w:r w:rsidRPr="00A86CD3">
        <w:rPr>
          <w:rStyle w:val="Heading1Char"/>
          <w:rFonts w:ascii="Calibri" w:eastAsia="Bookman Old Style" w:hAnsi="Calibri" w:cs="Calibri"/>
        </w:rPr>
        <w:t xml:space="preserve"> </w:t>
      </w:r>
    </w:p>
    <w:p w14:paraId="60445AF2" w14:textId="77777777" w:rsidR="00A86CD3" w:rsidRPr="00A86CD3" w:rsidRDefault="00A86CD3" w:rsidP="00A86CD3">
      <w:pPr>
        <w:rPr>
          <w:rStyle w:val="Heading1Char"/>
          <w:rFonts w:ascii="Calibri" w:eastAsia="Bookman Old Style" w:hAnsi="Calibri" w:cs="Calibri"/>
        </w:rPr>
      </w:pPr>
    </w:p>
    <w:tbl>
      <w:tblPr>
        <w:tblStyle w:val="GridTable1Light-Accent1"/>
        <w:tblW w:w="9535" w:type="dxa"/>
        <w:tblLook w:val="04A0" w:firstRow="1" w:lastRow="0" w:firstColumn="1" w:lastColumn="0" w:noHBand="0" w:noVBand="1"/>
      </w:tblPr>
      <w:tblGrid>
        <w:gridCol w:w="1975"/>
        <w:gridCol w:w="7560"/>
      </w:tblGrid>
      <w:tr w:rsidR="00A86CD3" w:rsidRPr="00A86CD3" w14:paraId="1714CECE" w14:textId="77777777" w:rsidTr="002C244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3961D23A"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b w:val="0"/>
                <w:bCs w:val="0"/>
                <w:color w:val="000000"/>
                <w:kern w:val="0"/>
                <w:sz w:val="22"/>
                <w:szCs w:val="22"/>
                <w:lang w:val="en-IN" w:eastAsia="en-IN"/>
                <w14:ligatures w14:val="none"/>
              </w:rPr>
              <w:t>Acronym</w:t>
            </w:r>
          </w:p>
        </w:tc>
        <w:tc>
          <w:tcPr>
            <w:tcW w:w="7560" w:type="dxa"/>
            <w:noWrap/>
            <w:hideMark/>
          </w:tcPr>
          <w:p w14:paraId="78CACC84" w14:textId="77777777" w:rsidR="00A86CD3" w:rsidRPr="00A86CD3" w:rsidRDefault="00A86CD3" w:rsidP="002C2446">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Abbreviation</w:t>
            </w:r>
          </w:p>
        </w:tc>
      </w:tr>
      <w:tr w:rsidR="00A86CD3" w:rsidRPr="00A86CD3" w14:paraId="39647A60"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44E6937"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M365</w:t>
            </w:r>
          </w:p>
        </w:tc>
        <w:tc>
          <w:tcPr>
            <w:tcW w:w="7560" w:type="dxa"/>
            <w:noWrap/>
            <w:hideMark/>
          </w:tcPr>
          <w:p w14:paraId="1F27152F"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Microsoft 365</w:t>
            </w:r>
          </w:p>
        </w:tc>
      </w:tr>
      <w:tr w:rsidR="00A86CD3" w:rsidRPr="00A86CD3" w14:paraId="59B869F1"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EB78798"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AD</w:t>
            </w:r>
          </w:p>
        </w:tc>
        <w:tc>
          <w:tcPr>
            <w:tcW w:w="7560" w:type="dxa"/>
            <w:noWrap/>
            <w:hideMark/>
          </w:tcPr>
          <w:p w14:paraId="41D9C070"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Azure Active Directory</w:t>
            </w:r>
          </w:p>
        </w:tc>
      </w:tr>
      <w:tr w:rsidR="00A86CD3" w:rsidRPr="00A86CD3" w14:paraId="7388A44F"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2C539EA"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IAM</w:t>
            </w:r>
          </w:p>
        </w:tc>
        <w:tc>
          <w:tcPr>
            <w:tcW w:w="7560" w:type="dxa"/>
            <w:noWrap/>
            <w:hideMark/>
          </w:tcPr>
          <w:p w14:paraId="334B870C"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Identity and Access Management</w:t>
            </w:r>
          </w:p>
        </w:tc>
      </w:tr>
      <w:tr w:rsidR="00A86CD3" w:rsidRPr="00A86CD3" w14:paraId="1C116677"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C145971"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VPN</w:t>
            </w:r>
          </w:p>
        </w:tc>
        <w:tc>
          <w:tcPr>
            <w:tcW w:w="7560" w:type="dxa"/>
            <w:noWrap/>
            <w:hideMark/>
          </w:tcPr>
          <w:p w14:paraId="13B82FE0"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Virtual Private Network</w:t>
            </w:r>
          </w:p>
        </w:tc>
      </w:tr>
      <w:tr w:rsidR="00A86CD3" w:rsidRPr="00A86CD3" w14:paraId="12F55A67"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62949EA6"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WBS</w:t>
            </w:r>
          </w:p>
        </w:tc>
        <w:tc>
          <w:tcPr>
            <w:tcW w:w="7560" w:type="dxa"/>
            <w:noWrap/>
            <w:hideMark/>
          </w:tcPr>
          <w:p w14:paraId="7A9721B7"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Work Breakdown Structure</w:t>
            </w:r>
          </w:p>
        </w:tc>
      </w:tr>
      <w:tr w:rsidR="00A86CD3" w:rsidRPr="00A86CD3" w14:paraId="0C3C848C"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6999CAB4"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UAT</w:t>
            </w:r>
          </w:p>
        </w:tc>
        <w:tc>
          <w:tcPr>
            <w:tcW w:w="7560" w:type="dxa"/>
            <w:noWrap/>
            <w:hideMark/>
          </w:tcPr>
          <w:p w14:paraId="4C023873"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User Acceptance Testing</w:t>
            </w:r>
          </w:p>
        </w:tc>
      </w:tr>
      <w:tr w:rsidR="00A86CD3" w:rsidRPr="00A86CD3" w14:paraId="7B70ADBB"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08B5B080"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IT</w:t>
            </w:r>
          </w:p>
        </w:tc>
        <w:tc>
          <w:tcPr>
            <w:tcW w:w="7560" w:type="dxa"/>
            <w:noWrap/>
            <w:hideMark/>
          </w:tcPr>
          <w:p w14:paraId="3D40D679"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Information Technology</w:t>
            </w:r>
          </w:p>
        </w:tc>
      </w:tr>
      <w:tr w:rsidR="00A86CD3" w:rsidRPr="00A86CD3" w14:paraId="70B0ABCF"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2CC5CD9B"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PM</w:t>
            </w:r>
          </w:p>
        </w:tc>
        <w:tc>
          <w:tcPr>
            <w:tcW w:w="7560" w:type="dxa"/>
            <w:noWrap/>
            <w:hideMark/>
          </w:tcPr>
          <w:p w14:paraId="3B6D71B9"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Project Manager</w:t>
            </w:r>
          </w:p>
        </w:tc>
      </w:tr>
      <w:tr w:rsidR="00A86CD3" w:rsidRPr="00A86CD3" w14:paraId="065DCB8B"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4BC09BA"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BA</w:t>
            </w:r>
          </w:p>
        </w:tc>
        <w:tc>
          <w:tcPr>
            <w:tcW w:w="7560" w:type="dxa"/>
            <w:noWrap/>
            <w:hideMark/>
          </w:tcPr>
          <w:p w14:paraId="7CCE0334"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Business Analyst</w:t>
            </w:r>
          </w:p>
        </w:tc>
      </w:tr>
      <w:tr w:rsidR="00A86CD3" w:rsidRPr="00A86CD3" w14:paraId="443FECD1"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7564B77"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TL</w:t>
            </w:r>
          </w:p>
        </w:tc>
        <w:tc>
          <w:tcPr>
            <w:tcW w:w="7560" w:type="dxa"/>
            <w:noWrap/>
            <w:hideMark/>
          </w:tcPr>
          <w:p w14:paraId="249A085F"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Technical Lead</w:t>
            </w:r>
          </w:p>
        </w:tc>
      </w:tr>
      <w:tr w:rsidR="00A86CD3" w:rsidRPr="00A86CD3" w14:paraId="029033EA"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636CF2A1"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SA</w:t>
            </w:r>
          </w:p>
        </w:tc>
        <w:tc>
          <w:tcPr>
            <w:tcW w:w="7560" w:type="dxa"/>
            <w:noWrap/>
            <w:hideMark/>
          </w:tcPr>
          <w:p w14:paraId="65A4E91F"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System Architect</w:t>
            </w:r>
          </w:p>
        </w:tc>
      </w:tr>
      <w:tr w:rsidR="00A86CD3" w:rsidRPr="00A86CD3" w14:paraId="308671F9"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71244FD4"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IT</w:t>
            </w:r>
          </w:p>
        </w:tc>
        <w:tc>
          <w:tcPr>
            <w:tcW w:w="7560" w:type="dxa"/>
            <w:noWrap/>
            <w:hideMark/>
          </w:tcPr>
          <w:p w14:paraId="19175E39"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Information Technology</w:t>
            </w:r>
          </w:p>
        </w:tc>
      </w:tr>
      <w:tr w:rsidR="00A86CD3" w:rsidRPr="00A86CD3" w14:paraId="6CA88DD3"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30CF18F4"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HR</w:t>
            </w:r>
          </w:p>
        </w:tc>
        <w:tc>
          <w:tcPr>
            <w:tcW w:w="7560" w:type="dxa"/>
            <w:noWrap/>
            <w:hideMark/>
          </w:tcPr>
          <w:p w14:paraId="13FD04A9"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Human Resources</w:t>
            </w:r>
          </w:p>
        </w:tc>
      </w:tr>
      <w:tr w:rsidR="00A86CD3" w:rsidRPr="00A86CD3" w14:paraId="11B0FD21"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955CDF8"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QA</w:t>
            </w:r>
          </w:p>
        </w:tc>
        <w:tc>
          <w:tcPr>
            <w:tcW w:w="7560" w:type="dxa"/>
            <w:noWrap/>
            <w:hideMark/>
          </w:tcPr>
          <w:p w14:paraId="0BCB4F61"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Quality Assurance</w:t>
            </w:r>
          </w:p>
        </w:tc>
      </w:tr>
      <w:tr w:rsidR="00A86CD3" w:rsidRPr="00A86CD3" w14:paraId="6019F678"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DEB9A01"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M365</w:t>
            </w:r>
          </w:p>
        </w:tc>
        <w:tc>
          <w:tcPr>
            <w:tcW w:w="7560" w:type="dxa"/>
            <w:noWrap/>
            <w:hideMark/>
          </w:tcPr>
          <w:p w14:paraId="627FE8FC"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Microsoft 365</w:t>
            </w:r>
          </w:p>
        </w:tc>
      </w:tr>
      <w:tr w:rsidR="00A86CD3" w:rsidRPr="00A86CD3" w14:paraId="16747CC4"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F113B26"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DBA</w:t>
            </w:r>
          </w:p>
        </w:tc>
        <w:tc>
          <w:tcPr>
            <w:tcW w:w="7560" w:type="dxa"/>
            <w:noWrap/>
            <w:hideMark/>
          </w:tcPr>
          <w:p w14:paraId="33170DAD"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Database Administrator</w:t>
            </w:r>
          </w:p>
        </w:tc>
      </w:tr>
      <w:tr w:rsidR="00A86CD3" w:rsidRPr="00A86CD3" w14:paraId="47A50221"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0DE339A8"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AWS</w:t>
            </w:r>
          </w:p>
        </w:tc>
        <w:tc>
          <w:tcPr>
            <w:tcW w:w="7560" w:type="dxa"/>
            <w:noWrap/>
            <w:hideMark/>
          </w:tcPr>
          <w:p w14:paraId="61279C53"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Amazon Web Services</w:t>
            </w:r>
          </w:p>
        </w:tc>
      </w:tr>
      <w:tr w:rsidR="00A86CD3" w:rsidRPr="00A86CD3" w14:paraId="5B393A68"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204F8DFF"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AD</w:t>
            </w:r>
          </w:p>
        </w:tc>
        <w:tc>
          <w:tcPr>
            <w:tcW w:w="7560" w:type="dxa"/>
            <w:noWrap/>
            <w:hideMark/>
          </w:tcPr>
          <w:p w14:paraId="27073998"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Active Directory</w:t>
            </w:r>
          </w:p>
        </w:tc>
      </w:tr>
      <w:tr w:rsidR="00A86CD3" w:rsidRPr="00A86CD3" w14:paraId="4AE50712"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3D829ED8"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LDAP</w:t>
            </w:r>
          </w:p>
        </w:tc>
        <w:tc>
          <w:tcPr>
            <w:tcW w:w="7560" w:type="dxa"/>
            <w:noWrap/>
            <w:hideMark/>
          </w:tcPr>
          <w:p w14:paraId="57148FFF"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Lightweight Directory Access Protocol</w:t>
            </w:r>
          </w:p>
        </w:tc>
      </w:tr>
      <w:tr w:rsidR="00A86CD3" w:rsidRPr="00A86CD3" w14:paraId="6B3AA6B7"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F4D2AC9"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RBAC</w:t>
            </w:r>
          </w:p>
        </w:tc>
        <w:tc>
          <w:tcPr>
            <w:tcW w:w="7560" w:type="dxa"/>
            <w:noWrap/>
            <w:hideMark/>
          </w:tcPr>
          <w:p w14:paraId="5E6F346A"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Role-Based Access Control</w:t>
            </w:r>
          </w:p>
        </w:tc>
      </w:tr>
      <w:tr w:rsidR="00A86CD3" w:rsidRPr="00A86CD3" w14:paraId="294C6672"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41A9D03"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UAT</w:t>
            </w:r>
          </w:p>
        </w:tc>
        <w:tc>
          <w:tcPr>
            <w:tcW w:w="7560" w:type="dxa"/>
            <w:noWrap/>
            <w:hideMark/>
          </w:tcPr>
          <w:p w14:paraId="4C065089"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User Acceptance Testing</w:t>
            </w:r>
          </w:p>
        </w:tc>
      </w:tr>
      <w:tr w:rsidR="00A86CD3" w:rsidRPr="00A86CD3" w14:paraId="6596A56F"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7302F29C"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LMS</w:t>
            </w:r>
          </w:p>
        </w:tc>
        <w:tc>
          <w:tcPr>
            <w:tcW w:w="7560" w:type="dxa"/>
            <w:noWrap/>
            <w:hideMark/>
          </w:tcPr>
          <w:p w14:paraId="53224AA6"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Learning Management System</w:t>
            </w:r>
          </w:p>
        </w:tc>
      </w:tr>
      <w:tr w:rsidR="00A86CD3" w:rsidRPr="00A86CD3" w14:paraId="03910978"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F557913"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SQL</w:t>
            </w:r>
          </w:p>
        </w:tc>
        <w:tc>
          <w:tcPr>
            <w:tcW w:w="7560" w:type="dxa"/>
            <w:noWrap/>
            <w:hideMark/>
          </w:tcPr>
          <w:p w14:paraId="6D12C15D"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Structured Query Language</w:t>
            </w:r>
          </w:p>
        </w:tc>
      </w:tr>
      <w:tr w:rsidR="00A86CD3" w:rsidRPr="00A86CD3" w14:paraId="2FAC6B2A"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6E24FDA8" w14:textId="77777777" w:rsidR="00A86CD3" w:rsidRPr="00A86CD3"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DB</w:t>
            </w:r>
          </w:p>
        </w:tc>
        <w:tc>
          <w:tcPr>
            <w:tcW w:w="7560" w:type="dxa"/>
            <w:noWrap/>
            <w:hideMark/>
          </w:tcPr>
          <w:p w14:paraId="1C2417A9" w14:textId="77777777" w:rsidR="00A86CD3" w:rsidRPr="00A86CD3"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A86CD3">
              <w:rPr>
                <w:rFonts w:ascii="Calibri" w:eastAsia="Times New Roman" w:hAnsi="Calibri" w:cs="Calibri"/>
                <w:color w:val="000000"/>
                <w:kern w:val="0"/>
                <w:sz w:val="22"/>
                <w:szCs w:val="22"/>
                <w:lang w:val="en-IN" w:eastAsia="en-IN"/>
                <w14:ligatures w14:val="none"/>
              </w:rPr>
              <w:t>Database</w:t>
            </w:r>
          </w:p>
        </w:tc>
      </w:tr>
    </w:tbl>
    <w:p w14:paraId="0497E9A7" w14:textId="77777777" w:rsidR="00A86CD3" w:rsidRPr="00A86CD3" w:rsidRDefault="00A86CD3" w:rsidP="00A86CD3">
      <w:pPr>
        <w:rPr>
          <w:rStyle w:val="Heading1Char"/>
          <w:rFonts w:ascii="Calibri" w:eastAsia="Bookman Old Style" w:hAnsi="Calibri" w:cs="Calibri"/>
        </w:rPr>
      </w:pPr>
      <w:r w:rsidRPr="00A86CD3">
        <w:rPr>
          <w:rStyle w:val="Heading1Char"/>
          <w:rFonts w:ascii="Calibri" w:eastAsia="Bookman Old Style" w:hAnsi="Calibri" w:cs="Calibri"/>
        </w:rPr>
        <w:br w:type="page"/>
      </w:r>
    </w:p>
    <w:p w14:paraId="52EB5268" w14:textId="77777777" w:rsidR="00A86CD3" w:rsidRPr="00A86CD3" w:rsidRDefault="00A86CD3" w:rsidP="00A86CD3">
      <w:pPr>
        <w:spacing w:before="120" w:after="120"/>
        <w:jc w:val="center"/>
        <w:rPr>
          <w:rFonts w:ascii="Calibri" w:hAnsi="Calibri" w:cs="Calibri"/>
        </w:rPr>
      </w:pPr>
      <w:r w:rsidRPr="00A86CD3">
        <w:rPr>
          <w:rFonts w:ascii="Calibri" w:hAnsi="Calibri" w:cs="Calibri"/>
          <w:noProof/>
        </w:rPr>
        <w:lastRenderedPageBreak/>
        <w:drawing>
          <wp:inline distT="0" distB="0" distL="0" distR="0" wp14:anchorId="7E3451A9" wp14:editId="38E043F5">
            <wp:extent cx="5734050" cy="1720215"/>
            <wp:effectExtent l="0" t="0" r="0" b="0"/>
            <wp:docPr id="1710897197" name="Drawing 0" descr="08c5260e6f07c5a8c713f80b42588c33.png"/>
            <wp:cNvGraphicFramePr/>
            <a:graphic xmlns:a="http://schemas.openxmlformats.org/drawingml/2006/main">
              <a:graphicData uri="http://schemas.openxmlformats.org/drawingml/2006/picture">
                <pic:pic xmlns:pic="http://schemas.openxmlformats.org/drawingml/2006/picture">
                  <pic:nvPicPr>
                    <pic:cNvPr id="0" name="Picture 0" descr="08c5260e6f07c5a8c713f80b42588c33.png"/>
                    <pic:cNvPicPr>
                      <a:picLocks noChangeAspect="1"/>
                    </pic:cNvPicPr>
                  </pic:nvPicPr>
                  <pic:blipFill>
                    <a:blip r:embed="rId18"/>
                    <a:stretch>
                      <a:fillRect/>
                    </a:stretch>
                  </pic:blipFill>
                  <pic:spPr>
                    <a:xfrm>
                      <a:off x="0" y="0"/>
                      <a:ext cx="5734050" cy="1720215"/>
                    </a:xfrm>
                    <a:prstGeom prst="rect">
                      <a:avLst/>
                    </a:prstGeom>
                  </pic:spPr>
                </pic:pic>
              </a:graphicData>
            </a:graphic>
          </wp:inline>
        </w:drawing>
      </w:r>
    </w:p>
    <w:tbl>
      <w:tblPr>
        <w:tblW w:w="903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4A0" w:firstRow="1" w:lastRow="0" w:firstColumn="1" w:lastColumn="0" w:noHBand="0" w:noVBand="1"/>
      </w:tblPr>
      <w:tblGrid>
        <w:gridCol w:w="9030"/>
      </w:tblGrid>
      <w:tr w:rsidR="00A86CD3" w:rsidRPr="00A86CD3" w14:paraId="30B94083" w14:textId="77777777" w:rsidTr="002C2446">
        <w:tc>
          <w:tcPr>
            <w:tcW w:w="9030" w:type="dxa"/>
            <w:tcBorders>
              <w:bottom w:val="single" w:sz="12" w:space="0" w:color="6D5440"/>
            </w:tcBorders>
            <w:tcMar>
              <w:top w:w="0" w:type="dxa"/>
              <w:left w:w="0" w:type="dxa"/>
              <w:bottom w:w="0" w:type="dxa"/>
              <w:right w:w="0" w:type="dxa"/>
            </w:tcMar>
          </w:tcPr>
          <w:p w14:paraId="28C5361A" w14:textId="77777777" w:rsidR="00A86CD3" w:rsidRPr="00A86CD3" w:rsidRDefault="00A86CD3" w:rsidP="002C2446">
            <w:pPr>
              <w:spacing w:before="120" w:after="120" w:line="336" w:lineRule="auto"/>
              <w:rPr>
                <w:rFonts w:ascii="Calibri" w:hAnsi="Calibri" w:cs="Calibri"/>
              </w:rPr>
            </w:pPr>
            <w:r w:rsidRPr="00A86CD3">
              <w:rPr>
                <w:rFonts w:ascii="Calibri" w:eastAsia="Georgia Pro Condensed Italics" w:hAnsi="Calibri" w:cs="Calibri"/>
                <w:i/>
                <w:iCs/>
                <w:color w:val="6D5440"/>
                <w:sz w:val="64"/>
                <w:szCs w:val="64"/>
              </w:rPr>
              <w:t>The Team</w:t>
            </w:r>
            <w:r w:rsidRPr="00A86CD3">
              <w:rPr>
                <w:rFonts w:ascii="Calibri" w:eastAsia="IBM Plex Sans Italics" w:hAnsi="Calibri" w:cs="Calibri"/>
                <w:i/>
                <w:iCs/>
                <w:color w:val="6D5440"/>
                <w:sz w:val="64"/>
                <w:szCs w:val="64"/>
              </w:rPr>
              <w:t xml:space="preserve"> </w:t>
            </w:r>
          </w:p>
        </w:tc>
      </w:tr>
    </w:tbl>
    <w:p w14:paraId="4DECBCDA" w14:textId="77777777" w:rsidR="00A86CD3" w:rsidRPr="00A86CD3" w:rsidRDefault="00A86CD3" w:rsidP="00A86CD3">
      <w:pPr>
        <w:spacing w:before="120" w:after="120"/>
        <w:jc w:val="center"/>
        <w:rPr>
          <w:rFonts w:ascii="Calibri" w:hAnsi="Calibri" w:cs="Calibri"/>
        </w:rPr>
      </w:pPr>
      <w:r w:rsidRPr="00A86CD3">
        <w:rPr>
          <w:rFonts w:ascii="Calibri" w:hAnsi="Calibri" w:cs="Calibri"/>
          <w:noProof/>
        </w:rPr>
        <w:drawing>
          <wp:inline distT="0" distB="0" distL="0" distR="0" wp14:anchorId="4DA4665E" wp14:editId="36F7FA04">
            <wp:extent cx="5734050" cy="2460863"/>
            <wp:effectExtent l="0" t="0" r="0" b="0"/>
            <wp:docPr id="1" name="Drawing 1" descr="69c17477b48b407d8004f094e87dacb1.jpg"/>
            <wp:cNvGraphicFramePr/>
            <a:graphic xmlns:a="http://schemas.openxmlformats.org/drawingml/2006/main">
              <a:graphicData uri="http://schemas.openxmlformats.org/drawingml/2006/picture">
                <pic:pic xmlns:pic="http://schemas.openxmlformats.org/drawingml/2006/picture">
                  <pic:nvPicPr>
                    <pic:cNvPr id="0" name="Picture 1" descr="69c17477b48b407d8004f094e87dacb1.jpg"/>
                    <pic:cNvPicPr>
                      <a:picLocks noChangeAspect="1"/>
                    </pic:cNvPicPr>
                  </pic:nvPicPr>
                  <pic:blipFill>
                    <a:blip r:embed="rId19"/>
                    <a:srcRect t="10625" b="25000"/>
                    <a:stretch>
                      <a:fillRect/>
                    </a:stretch>
                  </pic:blipFill>
                  <pic:spPr>
                    <a:xfrm>
                      <a:off x="0" y="0"/>
                      <a:ext cx="5734050" cy="2460863"/>
                    </a:xfrm>
                    <a:prstGeom prst="rect">
                      <a:avLst/>
                    </a:prstGeom>
                  </pic:spPr>
                </pic:pic>
              </a:graphicData>
            </a:graphic>
          </wp:inline>
        </w:drawing>
      </w:r>
    </w:p>
    <w:tbl>
      <w:tblPr>
        <w:tblW w:w="9030" w:type="dxa"/>
        <w:tblInd w:w="18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4A0" w:firstRow="1" w:lastRow="0" w:firstColumn="1" w:lastColumn="0" w:noHBand="0" w:noVBand="1"/>
      </w:tblPr>
      <w:tblGrid>
        <w:gridCol w:w="4515"/>
        <w:gridCol w:w="4515"/>
      </w:tblGrid>
      <w:tr w:rsidR="00A86CD3" w:rsidRPr="00A86CD3" w14:paraId="308EC89A" w14:textId="77777777" w:rsidTr="0076478D">
        <w:trPr>
          <w:trHeight w:val="634"/>
        </w:trPr>
        <w:tc>
          <w:tcPr>
            <w:tcW w:w="4515" w:type="dxa"/>
            <w:shd w:val="clear" w:color="auto" w:fill="6D5440"/>
            <w:tcMar>
              <w:top w:w="180" w:type="dxa"/>
              <w:left w:w="180" w:type="dxa"/>
              <w:bottom w:w="180" w:type="dxa"/>
              <w:right w:w="180" w:type="dxa"/>
            </w:tcMar>
          </w:tcPr>
          <w:p w14:paraId="0E15DA2E" w14:textId="77777777" w:rsidR="00A86CD3" w:rsidRPr="00A86CD3" w:rsidRDefault="00A86CD3" w:rsidP="0076478D">
            <w:pPr>
              <w:spacing w:before="120" w:after="120" w:line="240" w:lineRule="auto"/>
              <w:jc w:val="center"/>
              <w:rPr>
                <w:rFonts w:ascii="Calibri" w:hAnsi="Calibri" w:cs="Calibri"/>
              </w:rPr>
            </w:pPr>
            <w:r w:rsidRPr="00A86CD3">
              <w:rPr>
                <w:rFonts w:ascii="Calibri" w:eastAsia="Georgia Pro Condensed Italics" w:hAnsi="Calibri" w:cs="Calibri"/>
                <w:i/>
                <w:iCs/>
                <w:color w:val="FFFFFF"/>
                <w:sz w:val="32"/>
                <w:szCs w:val="32"/>
              </w:rPr>
              <w:t xml:space="preserve">Name </w:t>
            </w:r>
          </w:p>
        </w:tc>
        <w:tc>
          <w:tcPr>
            <w:tcW w:w="4515" w:type="dxa"/>
            <w:shd w:val="clear" w:color="auto" w:fill="6D5440"/>
            <w:tcMar>
              <w:top w:w="180" w:type="dxa"/>
              <w:left w:w="180" w:type="dxa"/>
              <w:bottom w:w="180" w:type="dxa"/>
              <w:right w:w="180" w:type="dxa"/>
            </w:tcMar>
          </w:tcPr>
          <w:p w14:paraId="775FC829" w14:textId="77777777" w:rsidR="00A86CD3" w:rsidRPr="00A86CD3" w:rsidRDefault="00A86CD3" w:rsidP="0076478D">
            <w:pPr>
              <w:spacing w:before="120" w:after="120" w:line="240" w:lineRule="auto"/>
              <w:jc w:val="center"/>
              <w:rPr>
                <w:rFonts w:ascii="Calibri" w:hAnsi="Calibri" w:cs="Calibri"/>
              </w:rPr>
            </w:pPr>
            <w:r w:rsidRPr="00A86CD3">
              <w:rPr>
                <w:rFonts w:ascii="Calibri" w:eastAsia="Georgia Pro Condensed Italics" w:hAnsi="Calibri" w:cs="Calibri"/>
                <w:i/>
                <w:iCs/>
                <w:color w:val="FFFFFF"/>
                <w:sz w:val="32"/>
                <w:szCs w:val="32"/>
              </w:rPr>
              <w:t xml:space="preserve">Role </w:t>
            </w:r>
          </w:p>
        </w:tc>
      </w:tr>
      <w:tr w:rsidR="00A86CD3" w:rsidRPr="00A86CD3" w14:paraId="393162F7" w14:textId="77777777" w:rsidTr="002C2446">
        <w:tc>
          <w:tcPr>
            <w:tcW w:w="4515" w:type="dxa"/>
            <w:tcMar>
              <w:top w:w="180" w:type="dxa"/>
              <w:left w:w="180" w:type="dxa"/>
              <w:bottom w:w="180" w:type="dxa"/>
              <w:right w:w="180" w:type="dxa"/>
            </w:tcMar>
          </w:tcPr>
          <w:p w14:paraId="70B29196" w14:textId="77777777" w:rsidR="00A86CD3" w:rsidRPr="00A86CD3" w:rsidRDefault="00A86CD3" w:rsidP="0076478D">
            <w:pPr>
              <w:spacing w:before="120" w:after="120" w:line="240" w:lineRule="auto"/>
              <w:jc w:val="center"/>
              <w:rPr>
                <w:rFonts w:ascii="Calibri" w:hAnsi="Calibri" w:cs="Calibri"/>
              </w:rPr>
            </w:pPr>
            <w:r w:rsidRPr="00A86CD3">
              <w:rPr>
                <w:rFonts w:ascii="Calibri" w:eastAsia="Canva Sans Bold" w:hAnsi="Calibri" w:cs="Calibri"/>
                <w:b/>
                <w:bCs/>
                <w:color w:val="000000"/>
                <w:sz w:val="22"/>
                <w:szCs w:val="22"/>
              </w:rPr>
              <w:t xml:space="preserve">Mounika Boju </w:t>
            </w:r>
          </w:p>
        </w:tc>
        <w:tc>
          <w:tcPr>
            <w:tcW w:w="4515" w:type="dxa"/>
            <w:tcMar>
              <w:top w:w="180" w:type="dxa"/>
              <w:left w:w="180" w:type="dxa"/>
              <w:bottom w:w="180" w:type="dxa"/>
              <w:right w:w="180" w:type="dxa"/>
            </w:tcMar>
          </w:tcPr>
          <w:p w14:paraId="0D8818F0" w14:textId="77777777" w:rsidR="00A86CD3" w:rsidRPr="00A86CD3" w:rsidRDefault="00A86CD3" w:rsidP="0076478D">
            <w:pPr>
              <w:spacing w:before="120" w:after="120" w:line="240" w:lineRule="auto"/>
              <w:jc w:val="center"/>
              <w:rPr>
                <w:rFonts w:ascii="Calibri" w:hAnsi="Calibri" w:cs="Calibri"/>
              </w:rPr>
            </w:pPr>
            <w:r w:rsidRPr="00A86CD3">
              <w:rPr>
                <w:rFonts w:ascii="Calibri" w:eastAsia="Canva Sans" w:hAnsi="Calibri" w:cs="Calibri"/>
                <w:color w:val="000000"/>
                <w:sz w:val="22"/>
                <w:szCs w:val="22"/>
              </w:rPr>
              <w:t xml:space="preserve">Project Manager </w:t>
            </w:r>
          </w:p>
        </w:tc>
      </w:tr>
      <w:tr w:rsidR="00A86CD3" w:rsidRPr="00A86CD3" w14:paraId="608839BB" w14:textId="77777777" w:rsidTr="002C2446">
        <w:tc>
          <w:tcPr>
            <w:tcW w:w="4515" w:type="dxa"/>
            <w:tcBorders>
              <w:bottom w:val="none" w:sz="0" w:space="0" w:color="6D5440"/>
            </w:tcBorders>
            <w:shd w:val="clear" w:color="auto" w:fill="F4EEE9"/>
            <w:tcMar>
              <w:top w:w="180" w:type="dxa"/>
              <w:left w:w="180" w:type="dxa"/>
              <w:bottom w:w="180" w:type="dxa"/>
              <w:right w:w="180" w:type="dxa"/>
            </w:tcMar>
          </w:tcPr>
          <w:p w14:paraId="36AE64EA" w14:textId="77777777" w:rsidR="00A86CD3" w:rsidRPr="00A86CD3" w:rsidRDefault="00A86CD3" w:rsidP="0076478D">
            <w:pPr>
              <w:spacing w:before="120" w:after="120" w:line="240" w:lineRule="auto"/>
              <w:jc w:val="center"/>
              <w:rPr>
                <w:rFonts w:ascii="Calibri" w:hAnsi="Calibri" w:cs="Calibri"/>
              </w:rPr>
            </w:pPr>
            <w:r w:rsidRPr="00A86CD3">
              <w:rPr>
                <w:rFonts w:ascii="Calibri" w:eastAsia="Canva Sans Bold" w:hAnsi="Calibri" w:cs="Calibri"/>
                <w:b/>
                <w:bCs/>
                <w:color w:val="252424"/>
                <w:sz w:val="21"/>
                <w:szCs w:val="21"/>
              </w:rPr>
              <w:t xml:space="preserve">Abirami Mohanasundaram </w:t>
            </w:r>
          </w:p>
        </w:tc>
        <w:tc>
          <w:tcPr>
            <w:tcW w:w="4515" w:type="dxa"/>
            <w:tcBorders>
              <w:bottom w:val="none" w:sz="0" w:space="0" w:color="6D5440"/>
            </w:tcBorders>
            <w:shd w:val="clear" w:color="auto" w:fill="F4EEE9"/>
            <w:tcMar>
              <w:top w:w="180" w:type="dxa"/>
              <w:left w:w="180" w:type="dxa"/>
              <w:bottom w:w="180" w:type="dxa"/>
              <w:right w:w="180" w:type="dxa"/>
            </w:tcMar>
          </w:tcPr>
          <w:p w14:paraId="5B622DE9" w14:textId="77777777" w:rsidR="00A86CD3" w:rsidRPr="00A86CD3" w:rsidRDefault="00A86CD3" w:rsidP="0076478D">
            <w:pPr>
              <w:spacing w:before="120" w:after="120" w:line="240" w:lineRule="auto"/>
              <w:jc w:val="center"/>
              <w:rPr>
                <w:rFonts w:ascii="Calibri" w:hAnsi="Calibri" w:cs="Calibri"/>
              </w:rPr>
            </w:pPr>
            <w:r w:rsidRPr="00A86CD3">
              <w:rPr>
                <w:rFonts w:ascii="Calibri" w:eastAsia="Canva Sans" w:hAnsi="Calibri" w:cs="Calibri"/>
                <w:color w:val="000000"/>
                <w:sz w:val="22"/>
                <w:szCs w:val="22"/>
              </w:rPr>
              <w:t xml:space="preserve">System Architect  </w:t>
            </w:r>
          </w:p>
        </w:tc>
      </w:tr>
      <w:tr w:rsidR="00A86CD3" w:rsidRPr="00A86CD3" w14:paraId="0874CB78" w14:textId="77777777" w:rsidTr="002C2446">
        <w:tc>
          <w:tcPr>
            <w:tcW w:w="4515" w:type="dxa"/>
            <w:tcBorders>
              <w:bottom w:val="single" w:sz="12" w:space="0" w:color="6D5440"/>
            </w:tcBorders>
            <w:tcMar>
              <w:top w:w="180" w:type="dxa"/>
              <w:left w:w="180" w:type="dxa"/>
              <w:bottom w:w="180" w:type="dxa"/>
              <w:right w:w="180" w:type="dxa"/>
            </w:tcMar>
          </w:tcPr>
          <w:p w14:paraId="651B9EF6" w14:textId="77777777" w:rsidR="00A86CD3" w:rsidRPr="00A86CD3" w:rsidRDefault="00A86CD3" w:rsidP="0076478D">
            <w:pPr>
              <w:spacing w:before="120" w:after="120" w:line="240" w:lineRule="auto"/>
              <w:jc w:val="center"/>
              <w:rPr>
                <w:rFonts w:ascii="Calibri" w:hAnsi="Calibri" w:cs="Calibri"/>
              </w:rPr>
            </w:pPr>
            <w:r w:rsidRPr="00A86CD3">
              <w:rPr>
                <w:rFonts w:ascii="Calibri" w:eastAsia="Canva Sans Bold" w:hAnsi="Calibri" w:cs="Calibri"/>
                <w:b/>
                <w:bCs/>
                <w:color w:val="252424"/>
                <w:sz w:val="21"/>
                <w:szCs w:val="21"/>
              </w:rPr>
              <w:t xml:space="preserve">Parth Babubhai Kalathiya </w:t>
            </w:r>
          </w:p>
        </w:tc>
        <w:tc>
          <w:tcPr>
            <w:tcW w:w="4515" w:type="dxa"/>
            <w:tcBorders>
              <w:bottom w:val="single" w:sz="12" w:space="0" w:color="6D5440"/>
            </w:tcBorders>
            <w:tcMar>
              <w:top w:w="180" w:type="dxa"/>
              <w:left w:w="180" w:type="dxa"/>
              <w:bottom w:w="180" w:type="dxa"/>
              <w:right w:w="180" w:type="dxa"/>
            </w:tcMar>
          </w:tcPr>
          <w:p w14:paraId="6FAE3003" w14:textId="77777777" w:rsidR="00A86CD3" w:rsidRPr="00A86CD3" w:rsidRDefault="00A86CD3" w:rsidP="0076478D">
            <w:pPr>
              <w:spacing w:before="120" w:after="120" w:line="240" w:lineRule="auto"/>
              <w:jc w:val="center"/>
              <w:rPr>
                <w:rFonts w:ascii="Calibri" w:hAnsi="Calibri" w:cs="Calibri"/>
              </w:rPr>
            </w:pPr>
            <w:r w:rsidRPr="00A86CD3">
              <w:rPr>
                <w:rFonts w:ascii="Calibri" w:eastAsia="Canva Sans" w:hAnsi="Calibri" w:cs="Calibri"/>
                <w:color w:val="000000"/>
                <w:sz w:val="22"/>
                <w:szCs w:val="22"/>
              </w:rPr>
              <w:t xml:space="preserve">Business Analyst </w:t>
            </w:r>
          </w:p>
        </w:tc>
      </w:tr>
      <w:tr w:rsidR="00A86CD3" w:rsidRPr="00A86CD3" w14:paraId="02540D7B" w14:textId="77777777" w:rsidTr="002C2446">
        <w:tc>
          <w:tcPr>
            <w:tcW w:w="4515" w:type="dxa"/>
            <w:tcBorders>
              <w:bottom w:val="none" w:sz="0" w:space="0" w:color="6D5440"/>
            </w:tcBorders>
            <w:shd w:val="clear" w:color="auto" w:fill="F4EEE9"/>
            <w:tcMar>
              <w:top w:w="180" w:type="dxa"/>
              <w:left w:w="180" w:type="dxa"/>
              <w:bottom w:w="180" w:type="dxa"/>
              <w:right w:w="180" w:type="dxa"/>
            </w:tcMar>
          </w:tcPr>
          <w:p w14:paraId="03AE6F1F" w14:textId="77777777" w:rsidR="00A86CD3" w:rsidRPr="00A86CD3" w:rsidRDefault="00A86CD3" w:rsidP="0076478D">
            <w:pPr>
              <w:spacing w:before="120" w:after="120" w:line="240" w:lineRule="auto"/>
              <w:jc w:val="center"/>
              <w:rPr>
                <w:rFonts w:ascii="Calibri" w:hAnsi="Calibri" w:cs="Calibri"/>
              </w:rPr>
            </w:pPr>
            <w:r w:rsidRPr="00A86CD3">
              <w:rPr>
                <w:rFonts w:ascii="Calibri" w:eastAsia="Canva Sans Bold" w:hAnsi="Calibri" w:cs="Calibri"/>
                <w:b/>
                <w:bCs/>
                <w:color w:val="252424"/>
                <w:sz w:val="21"/>
                <w:szCs w:val="21"/>
              </w:rPr>
              <w:t xml:space="preserve">Rechael Vincent Lopes </w:t>
            </w:r>
          </w:p>
        </w:tc>
        <w:tc>
          <w:tcPr>
            <w:tcW w:w="4515" w:type="dxa"/>
            <w:tcBorders>
              <w:bottom w:val="none" w:sz="0" w:space="0" w:color="6D5440"/>
            </w:tcBorders>
            <w:shd w:val="clear" w:color="auto" w:fill="F4EEE9"/>
            <w:tcMar>
              <w:top w:w="180" w:type="dxa"/>
              <w:left w:w="180" w:type="dxa"/>
              <w:bottom w:w="180" w:type="dxa"/>
              <w:right w:w="180" w:type="dxa"/>
            </w:tcMar>
          </w:tcPr>
          <w:p w14:paraId="55E9B866" w14:textId="77777777" w:rsidR="00A86CD3" w:rsidRPr="00A86CD3" w:rsidRDefault="00A86CD3" w:rsidP="0076478D">
            <w:pPr>
              <w:spacing w:before="120" w:after="120" w:line="240" w:lineRule="auto"/>
              <w:jc w:val="center"/>
              <w:rPr>
                <w:rFonts w:ascii="Calibri" w:hAnsi="Calibri" w:cs="Calibri"/>
              </w:rPr>
            </w:pPr>
            <w:r w:rsidRPr="00A86CD3">
              <w:rPr>
                <w:rFonts w:ascii="Calibri" w:eastAsia="Canva Sans" w:hAnsi="Calibri" w:cs="Calibri"/>
                <w:color w:val="000000"/>
                <w:sz w:val="22"/>
                <w:szCs w:val="22"/>
              </w:rPr>
              <w:t xml:space="preserve">Tech Lead </w:t>
            </w:r>
          </w:p>
        </w:tc>
      </w:tr>
      <w:tr w:rsidR="00A86CD3" w:rsidRPr="00A86CD3" w14:paraId="28113090" w14:textId="77777777" w:rsidTr="002C2446">
        <w:tc>
          <w:tcPr>
            <w:tcW w:w="9030" w:type="dxa"/>
            <w:gridSpan w:val="2"/>
            <w:tcBorders>
              <w:bottom w:val="single" w:sz="12" w:space="0" w:color="6D5440"/>
            </w:tcBorders>
            <w:tcMar>
              <w:top w:w="0" w:type="dxa"/>
              <w:left w:w="0" w:type="dxa"/>
              <w:bottom w:w="0" w:type="dxa"/>
              <w:right w:w="0" w:type="dxa"/>
            </w:tcMar>
          </w:tcPr>
          <w:p w14:paraId="6D95D4CA" w14:textId="77777777" w:rsidR="00A86CD3" w:rsidRPr="00A86CD3" w:rsidRDefault="00A86CD3" w:rsidP="0076478D">
            <w:pPr>
              <w:spacing w:before="120" w:after="120" w:line="240" w:lineRule="auto"/>
              <w:rPr>
                <w:rFonts w:ascii="Calibri" w:hAnsi="Calibri" w:cs="Calibri"/>
              </w:rPr>
            </w:pPr>
            <w:r w:rsidRPr="00A86CD3">
              <w:rPr>
                <w:rFonts w:ascii="Calibri" w:eastAsia="Georgia Pro Condensed Italics" w:hAnsi="Calibri" w:cs="Calibri"/>
                <w:i/>
                <w:iCs/>
                <w:color w:val="6D5440"/>
                <w:sz w:val="64"/>
                <w:szCs w:val="64"/>
              </w:rPr>
              <w:lastRenderedPageBreak/>
              <w:t>Overview</w:t>
            </w:r>
            <w:r w:rsidRPr="00A86CD3">
              <w:rPr>
                <w:rFonts w:ascii="Calibri" w:eastAsia="IBM Plex Sans Italics" w:hAnsi="Calibri" w:cs="Calibri"/>
                <w:i/>
                <w:iCs/>
                <w:color w:val="6D5440"/>
                <w:sz w:val="64"/>
                <w:szCs w:val="64"/>
              </w:rPr>
              <w:t xml:space="preserve"> </w:t>
            </w:r>
          </w:p>
        </w:tc>
      </w:tr>
    </w:tbl>
    <w:p w14:paraId="58E61238" w14:textId="77777777" w:rsidR="0076478D" w:rsidRDefault="0076478D" w:rsidP="00A86CD3">
      <w:pPr>
        <w:spacing w:before="120" w:after="120" w:line="336" w:lineRule="auto"/>
        <w:rPr>
          <w:rFonts w:ascii="Calibri" w:eastAsia="Georgia Pro Condensed" w:hAnsi="Calibri" w:cs="Calibri"/>
          <w:color w:val="000000"/>
          <w:sz w:val="32"/>
          <w:szCs w:val="32"/>
        </w:rPr>
      </w:pPr>
    </w:p>
    <w:p w14:paraId="3680D35D" w14:textId="28E60472" w:rsidR="00A86CD3" w:rsidRPr="00A86CD3" w:rsidRDefault="00B3462D" w:rsidP="00A86CD3">
      <w:pPr>
        <w:spacing w:before="120" w:after="120" w:line="336" w:lineRule="auto"/>
        <w:rPr>
          <w:rFonts w:ascii="Calibri" w:hAnsi="Calibri" w:cs="Calibri"/>
        </w:rPr>
      </w:pPr>
      <w:r>
        <w:rPr>
          <w:rFonts w:ascii="Calibri" w:eastAsia="Georgia Pro Condensed" w:hAnsi="Calibri" w:cs="Calibri"/>
          <w:color w:val="000000"/>
          <w:sz w:val="32"/>
          <w:szCs w:val="32"/>
        </w:rPr>
        <w:t>Client</w:t>
      </w:r>
      <w:r w:rsidR="00A86CD3" w:rsidRPr="00A86CD3">
        <w:rPr>
          <w:rFonts w:ascii="Calibri" w:eastAsia="Georgia Pro Condensed" w:hAnsi="Calibri" w:cs="Calibri"/>
          <w:color w:val="000000"/>
          <w:sz w:val="32"/>
          <w:szCs w:val="32"/>
        </w:rPr>
        <w:t xml:space="preserve">: BTC Enterprises </w:t>
      </w:r>
    </w:p>
    <w:p w14:paraId="07396277" w14:textId="77777777" w:rsidR="00A86CD3" w:rsidRDefault="00A86CD3" w:rsidP="00A86CD3">
      <w:pPr>
        <w:spacing w:before="120" w:after="120" w:line="336" w:lineRule="auto"/>
        <w:rPr>
          <w:rFonts w:ascii="Calibri" w:eastAsia="IBM Plex Sans" w:hAnsi="Calibri" w:cs="Calibri"/>
          <w:color w:val="000000"/>
        </w:rPr>
      </w:pPr>
      <w:r w:rsidRPr="00A86CD3">
        <w:rPr>
          <w:rFonts w:ascii="Calibri" w:eastAsia="IBM Plex Sans" w:hAnsi="Calibri" w:cs="Calibri"/>
          <w:color w:val="000000"/>
          <w:sz w:val="22"/>
          <w:szCs w:val="22"/>
        </w:rPr>
        <w:t>The Project aims to better utilize the M365 Platform for majorly tackling 3 issues the client is currently facing.</w:t>
      </w:r>
      <w:r w:rsidRPr="00A86CD3">
        <w:rPr>
          <w:rFonts w:ascii="Calibri" w:eastAsia="IBM Plex Sans" w:hAnsi="Calibri" w:cs="Calibri"/>
          <w:color w:val="000000"/>
        </w:rPr>
        <w:t xml:space="preserve"> </w:t>
      </w:r>
    </w:p>
    <w:p w14:paraId="4D7103A4" w14:textId="0FC7EB45" w:rsidR="00B3462D" w:rsidRPr="00B3462D" w:rsidRDefault="00B3462D" w:rsidP="00B3462D">
      <w:pPr>
        <w:pStyle w:val="ListParagraph"/>
        <w:numPr>
          <w:ilvl w:val="0"/>
          <w:numId w:val="35"/>
        </w:numPr>
        <w:spacing w:before="120" w:after="120" w:line="336" w:lineRule="auto"/>
        <w:rPr>
          <w:rFonts w:ascii="Calibri" w:hAnsi="Calibri" w:cs="Calibri"/>
          <w:sz w:val="22"/>
          <w:szCs w:val="22"/>
        </w:rPr>
      </w:pPr>
      <w:r w:rsidRPr="00B3462D">
        <w:rPr>
          <w:rFonts w:ascii="Calibri" w:hAnsi="Calibri" w:cs="Calibri"/>
          <w:sz w:val="22"/>
          <w:szCs w:val="22"/>
        </w:rPr>
        <w:t>Communication</w:t>
      </w:r>
    </w:p>
    <w:p w14:paraId="2F788AE9" w14:textId="791F7E9F" w:rsidR="00B3462D" w:rsidRPr="00B3462D" w:rsidRDefault="00B3462D" w:rsidP="00B3462D">
      <w:pPr>
        <w:pStyle w:val="ListParagraph"/>
        <w:numPr>
          <w:ilvl w:val="0"/>
          <w:numId w:val="35"/>
        </w:numPr>
        <w:spacing w:before="120" w:after="120" w:line="336" w:lineRule="auto"/>
        <w:rPr>
          <w:rFonts w:ascii="Calibri" w:hAnsi="Calibri" w:cs="Calibri"/>
          <w:sz w:val="22"/>
          <w:szCs w:val="22"/>
        </w:rPr>
      </w:pPr>
      <w:r w:rsidRPr="00B3462D">
        <w:rPr>
          <w:rFonts w:ascii="Calibri" w:hAnsi="Calibri" w:cs="Calibri"/>
          <w:sz w:val="22"/>
          <w:szCs w:val="22"/>
        </w:rPr>
        <w:t>File Sharing</w:t>
      </w:r>
    </w:p>
    <w:p w14:paraId="48FDDD6A" w14:textId="6A20CFA3" w:rsidR="00B3462D" w:rsidRPr="00B3462D" w:rsidRDefault="00B3462D" w:rsidP="00B3462D">
      <w:pPr>
        <w:pStyle w:val="ListParagraph"/>
        <w:numPr>
          <w:ilvl w:val="0"/>
          <w:numId w:val="35"/>
        </w:numPr>
        <w:spacing w:before="120" w:after="120" w:line="336" w:lineRule="auto"/>
        <w:rPr>
          <w:rFonts w:ascii="Calibri" w:hAnsi="Calibri" w:cs="Calibri"/>
          <w:sz w:val="22"/>
          <w:szCs w:val="22"/>
        </w:rPr>
      </w:pPr>
      <w:r w:rsidRPr="00B3462D">
        <w:rPr>
          <w:rFonts w:ascii="Calibri" w:hAnsi="Calibri" w:cs="Calibri"/>
          <w:sz w:val="22"/>
          <w:szCs w:val="22"/>
        </w:rPr>
        <w:t>Security</w:t>
      </w:r>
    </w:p>
    <w:p w14:paraId="78A4D61A" w14:textId="77777777" w:rsidR="0076478D" w:rsidRDefault="0076478D" w:rsidP="00A86CD3">
      <w:pPr>
        <w:spacing w:before="120" w:after="120" w:line="336" w:lineRule="auto"/>
        <w:rPr>
          <w:rFonts w:ascii="Calibri" w:eastAsia="Georgia Pro Condensed" w:hAnsi="Calibri" w:cs="Calibri"/>
          <w:color w:val="000000"/>
          <w:sz w:val="32"/>
          <w:szCs w:val="32"/>
        </w:rPr>
      </w:pPr>
    </w:p>
    <w:p w14:paraId="3F83343D" w14:textId="3F27E5BA" w:rsidR="00A86CD3" w:rsidRPr="00A86CD3" w:rsidRDefault="00A86CD3" w:rsidP="00A86CD3">
      <w:pPr>
        <w:spacing w:before="120" w:after="120" w:line="336" w:lineRule="auto"/>
        <w:rPr>
          <w:rFonts w:ascii="Calibri" w:hAnsi="Calibri" w:cs="Calibri"/>
        </w:rPr>
      </w:pPr>
      <w:r w:rsidRPr="00A86CD3">
        <w:rPr>
          <w:rFonts w:ascii="Calibri" w:eastAsia="Georgia Pro Condensed" w:hAnsi="Calibri" w:cs="Calibri"/>
          <w:color w:val="000000"/>
          <w:sz w:val="32"/>
          <w:szCs w:val="32"/>
        </w:rPr>
        <w:t>Objectives</w:t>
      </w:r>
      <w:r w:rsidRPr="00A86CD3">
        <w:rPr>
          <w:rFonts w:ascii="Calibri" w:eastAsia="IBM Plex Sans" w:hAnsi="Calibri" w:cs="Calibri"/>
          <w:color w:val="000000"/>
          <w:sz w:val="32"/>
          <w:szCs w:val="32"/>
        </w:rPr>
        <w:t xml:space="preserve"> </w:t>
      </w:r>
    </w:p>
    <w:p w14:paraId="2777ED2A" w14:textId="77777777" w:rsidR="00A86CD3" w:rsidRPr="00A86CD3" w:rsidRDefault="00A86CD3" w:rsidP="00A86CD3">
      <w:pPr>
        <w:numPr>
          <w:ilvl w:val="0"/>
          <w:numId w:val="18"/>
        </w:numPr>
        <w:spacing w:after="0" w:line="336" w:lineRule="auto"/>
        <w:rPr>
          <w:rFonts w:ascii="Calibri" w:hAnsi="Calibri" w:cs="Calibri"/>
        </w:rPr>
      </w:pPr>
      <w:r w:rsidRPr="00A86CD3">
        <w:rPr>
          <w:rFonts w:ascii="Calibri" w:eastAsia="IBM Plex Sans" w:hAnsi="Calibri" w:cs="Calibri"/>
          <w:color w:val="000000"/>
          <w:sz w:val="22"/>
          <w:szCs w:val="22"/>
        </w:rPr>
        <w:t xml:space="preserve">The objective of this project is to efficiently utilize the client's already existing M365 Platform for effective Communication, File storage, and Security beyond just using OneDrive and basic applications. </w:t>
      </w:r>
      <w:r w:rsidRPr="00A86CD3">
        <w:rPr>
          <w:rFonts w:ascii="Calibri" w:eastAsia="IBM Plex Sans" w:hAnsi="Calibri" w:cs="Calibri"/>
          <w:color w:val="000000"/>
        </w:rPr>
        <w:t xml:space="preserve"> </w:t>
      </w:r>
    </w:p>
    <w:p w14:paraId="30BF2AAE" w14:textId="77777777" w:rsidR="00A86CD3" w:rsidRPr="00A86CD3" w:rsidRDefault="00A86CD3" w:rsidP="00A86CD3">
      <w:pPr>
        <w:spacing w:before="120" w:after="120" w:line="336" w:lineRule="auto"/>
        <w:rPr>
          <w:rFonts w:ascii="Calibri" w:hAnsi="Calibri" w:cs="Calibri"/>
        </w:rPr>
      </w:pPr>
      <w:r w:rsidRPr="00A86CD3">
        <w:rPr>
          <w:rFonts w:ascii="Calibri" w:eastAsia="IBM Plex Sans" w:hAnsi="Calibri" w:cs="Calibri"/>
          <w:color w:val="000000"/>
        </w:rPr>
        <w:t xml:space="preserve"> </w:t>
      </w:r>
    </w:p>
    <w:p w14:paraId="30D52011" w14:textId="77777777" w:rsidR="00A86CD3" w:rsidRPr="00A86CD3" w:rsidRDefault="00A86CD3" w:rsidP="00A86CD3">
      <w:pPr>
        <w:spacing w:before="120" w:after="120" w:line="336" w:lineRule="auto"/>
        <w:rPr>
          <w:rFonts w:ascii="Calibri" w:hAnsi="Calibri" w:cs="Calibri"/>
        </w:rPr>
      </w:pPr>
    </w:p>
    <w:p w14:paraId="7B3BF142" w14:textId="77777777" w:rsidR="00A86CD3" w:rsidRPr="00A86CD3" w:rsidRDefault="00A86CD3" w:rsidP="00A86CD3">
      <w:pPr>
        <w:rPr>
          <w:rFonts w:ascii="Calibri" w:hAnsi="Calibri" w:cs="Calibri"/>
        </w:rPr>
      </w:pPr>
      <w:r w:rsidRPr="00A86CD3">
        <w:rPr>
          <w:rFonts w:ascii="Calibri" w:hAnsi="Calibri" w:cs="Calibri"/>
        </w:rPr>
        <w:br w:type="page"/>
      </w:r>
    </w:p>
    <w:p w14:paraId="45A35CF3" w14:textId="77777777" w:rsidR="00A86CD3" w:rsidRPr="00A86CD3" w:rsidRDefault="00A86CD3" w:rsidP="00A86CD3">
      <w:pPr>
        <w:rPr>
          <w:rFonts w:ascii="Calibri" w:eastAsia="Batang" w:hAnsi="Calibri" w:cs="Calibri"/>
        </w:rPr>
      </w:pPr>
      <w:r w:rsidRPr="00A86CD3">
        <w:rPr>
          <w:rFonts w:ascii="Calibri" w:eastAsia="Batang" w:hAnsi="Calibri" w:cs="Calibri"/>
          <w:noProof/>
        </w:rPr>
        <w:lastRenderedPageBreak/>
        <w:drawing>
          <wp:inline distT="0" distB="0" distL="0" distR="0" wp14:anchorId="623F4B6F" wp14:editId="313DD550">
            <wp:extent cx="5821045" cy="8229600"/>
            <wp:effectExtent l="0" t="0" r="8255" b="0"/>
            <wp:docPr id="306996580" name="Picture 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96580" name="Picture 5" descr="A close-up of a documen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21045" cy="8229600"/>
                    </a:xfrm>
                    <a:prstGeom prst="rect">
                      <a:avLst/>
                    </a:prstGeom>
                  </pic:spPr>
                </pic:pic>
              </a:graphicData>
            </a:graphic>
          </wp:inline>
        </w:drawing>
      </w:r>
      <w:r w:rsidRPr="00A86CD3">
        <w:rPr>
          <w:rFonts w:ascii="Calibri" w:eastAsia="Batang" w:hAnsi="Calibri" w:cs="Calibri"/>
        </w:rPr>
        <w:br w:type="page"/>
      </w:r>
    </w:p>
    <w:p w14:paraId="2731A661" w14:textId="77777777" w:rsidR="00A86CD3" w:rsidRPr="00A86CD3" w:rsidRDefault="00A86CD3" w:rsidP="001327C0">
      <w:pPr>
        <w:pStyle w:val="Heading1"/>
        <w:jc w:val="center"/>
        <w:rPr>
          <w:rFonts w:ascii="Calibri" w:eastAsia="Batang" w:hAnsi="Calibri" w:cs="Calibri"/>
        </w:rPr>
      </w:pPr>
      <w:bookmarkStart w:id="7" w:name="_Toc177929777"/>
      <w:bookmarkStart w:id="8" w:name="_Toc179481166"/>
      <w:r w:rsidRPr="00A86CD3">
        <w:rPr>
          <w:rFonts w:ascii="Calibri" w:eastAsia="Batang" w:hAnsi="Calibri" w:cs="Calibri"/>
        </w:rPr>
        <w:lastRenderedPageBreak/>
        <w:t>Work Breakdown Structure</w:t>
      </w:r>
      <w:bookmarkEnd w:id="7"/>
      <w:bookmarkEnd w:id="8"/>
    </w:p>
    <w:p w14:paraId="36C89162" w14:textId="77777777" w:rsidR="00A86CD3" w:rsidRPr="00A86CD3" w:rsidRDefault="00A86CD3" w:rsidP="00A86CD3">
      <w:pPr>
        <w:rPr>
          <w:rFonts w:ascii="Calibri" w:hAnsi="Calibri" w:cs="Calibri"/>
        </w:rPr>
      </w:pPr>
      <w:r w:rsidRPr="00A86CD3">
        <w:rPr>
          <w:rFonts w:ascii="Calibri" w:hAnsi="Calibri" w:cs="Calibri"/>
        </w:rPr>
        <w:t xml:space="preserve">                                                                                         </w:t>
      </w:r>
    </w:p>
    <w:p w14:paraId="477E34A4" w14:textId="77777777" w:rsidR="00A86CD3" w:rsidRPr="00A86CD3" w:rsidRDefault="00A86CD3" w:rsidP="001327C0">
      <w:pPr>
        <w:pStyle w:val="Heading2"/>
        <w:spacing w:line="480" w:lineRule="auto"/>
        <w:rPr>
          <w:rFonts w:ascii="Calibri" w:hAnsi="Calibri" w:cs="Calibri"/>
        </w:rPr>
      </w:pPr>
      <w:bookmarkStart w:id="9" w:name="_Toc177929778"/>
      <w:bookmarkStart w:id="10" w:name="_Toc179481167"/>
      <w:r w:rsidRPr="00A86CD3">
        <w:rPr>
          <w:rFonts w:ascii="Calibri" w:eastAsia="Aptos Display" w:hAnsi="Calibri" w:cs="Calibri"/>
        </w:rPr>
        <w:t>Project Scope:</w:t>
      </w:r>
      <w:bookmarkEnd w:id="9"/>
      <w:bookmarkEnd w:id="10"/>
      <w:r w:rsidRPr="00A86CD3">
        <w:rPr>
          <w:rFonts w:ascii="Calibri" w:eastAsia="Aptos Display" w:hAnsi="Calibri" w:cs="Calibri"/>
        </w:rPr>
        <w:t xml:space="preserve"> </w:t>
      </w:r>
    </w:p>
    <w:p w14:paraId="4FB661D3" w14:textId="77777777" w:rsidR="00A86CD3" w:rsidRPr="00A86CD3" w:rsidRDefault="00A86CD3" w:rsidP="001327C0">
      <w:pPr>
        <w:spacing w:line="480" w:lineRule="auto"/>
        <w:rPr>
          <w:rFonts w:ascii="Calibri" w:hAnsi="Calibri" w:cs="Calibri"/>
        </w:rPr>
      </w:pPr>
      <w:r w:rsidRPr="00A86CD3">
        <w:rPr>
          <w:rFonts w:ascii="Calibri" w:eastAsia="Calibri" w:hAnsi="Calibri" w:cs="Calibri"/>
          <w:sz w:val="22"/>
          <w:szCs w:val="22"/>
        </w:rPr>
        <w:t>The Project aims to better utilize the M365 Platform for majorly tackling 3 issues the client is currently facing: Communication, File Storage, and Security. The client's usage of the M365 platform is just limited to OneDrive and basic Office applications like Word and PowerPoint. The idea is to broaden the perspective of the organization by incorporating other applications like Azure Active Directory, SharePoint, Teams, etc. to overcome their pain points.</w:t>
      </w:r>
    </w:p>
    <w:p w14:paraId="22D3CB39" w14:textId="77777777" w:rsidR="00A86CD3" w:rsidRPr="00A86CD3" w:rsidRDefault="00A86CD3" w:rsidP="001327C0">
      <w:pPr>
        <w:pStyle w:val="Heading2"/>
        <w:spacing w:line="480" w:lineRule="auto"/>
        <w:rPr>
          <w:rFonts w:ascii="Calibri" w:hAnsi="Calibri" w:cs="Calibri"/>
        </w:rPr>
      </w:pPr>
      <w:bookmarkStart w:id="11" w:name="_Toc177929779"/>
      <w:bookmarkStart w:id="12" w:name="_Toc179481168"/>
      <w:r w:rsidRPr="00A86CD3">
        <w:rPr>
          <w:rFonts w:ascii="Calibri" w:eastAsia="Aptos Display" w:hAnsi="Calibri" w:cs="Calibri"/>
        </w:rPr>
        <w:t>Goals:</w:t>
      </w:r>
      <w:bookmarkEnd w:id="11"/>
      <w:bookmarkEnd w:id="12"/>
    </w:p>
    <w:p w14:paraId="32280EF1" w14:textId="77777777" w:rsidR="00A86CD3" w:rsidRPr="00A86CD3" w:rsidRDefault="00A86CD3" w:rsidP="001327C0">
      <w:pPr>
        <w:spacing w:line="480" w:lineRule="auto"/>
        <w:rPr>
          <w:rFonts w:ascii="Calibri" w:hAnsi="Calibri" w:cs="Calibri"/>
        </w:rPr>
      </w:pPr>
      <w:r w:rsidRPr="00A86CD3">
        <w:rPr>
          <w:rFonts w:ascii="Calibri" w:eastAsia="Calibri" w:hAnsi="Calibri" w:cs="Calibri"/>
          <w:sz w:val="22"/>
          <w:szCs w:val="22"/>
        </w:rPr>
        <w:t>The goal of this project is to achieve a uniform, integrated, and decentralized approach with the best use of M365 applications. Our course of action would be:</w:t>
      </w:r>
    </w:p>
    <w:p w14:paraId="45D20719" w14:textId="77777777" w:rsidR="00A86CD3" w:rsidRPr="00A86CD3" w:rsidRDefault="00A86CD3" w:rsidP="001327C0">
      <w:pPr>
        <w:spacing w:line="480" w:lineRule="auto"/>
        <w:rPr>
          <w:rFonts w:ascii="Calibri" w:hAnsi="Calibri" w:cs="Calibri"/>
        </w:rPr>
      </w:pPr>
      <w:r w:rsidRPr="00A86CD3">
        <w:rPr>
          <w:rFonts w:ascii="Calibri" w:eastAsia="Calibri" w:hAnsi="Calibri" w:cs="Calibri"/>
          <w:b/>
          <w:bCs/>
          <w:sz w:val="22"/>
          <w:szCs w:val="22"/>
        </w:rPr>
        <w:t>Communication:</w:t>
      </w:r>
      <w:r w:rsidRPr="00A86CD3">
        <w:rPr>
          <w:rFonts w:ascii="Calibri" w:eastAsia="Calibri" w:hAnsi="Calibri" w:cs="Calibri"/>
          <w:sz w:val="22"/>
          <w:szCs w:val="22"/>
        </w:rPr>
        <w:t xml:space="preserve"> To use a common platform accessible to everyone within the organization. For internal communication we would go with Microsoft Teams and for external communication there is always an option to use Zoom for meetings and other forms of communication alongside Skype.  </w:t>
      </w:r>
    </w:p>
    <w:p w14:paraId="256711DE" w14:textId="77777777" w:rsidR="00A86CD3" w:rsidRPr="00A86CD3" w:rsidRDefault="00A86CD3" w:rsidP="001327C0">
      <w:pPr>
        <w:spacing w:line="480" w:lineRule="auto"/>
        <w:rPr>
          <w:rFonts w:ascii="Calibri" w:hAnsi="Calibri" w:cs="Calibri"/>
        </w:rPr>
      </w:pPr>
      <w:r w:rsidRPr="00A86CD3">
        <w:rPr>
          <w:rFonts w:ascii="Calibri" w:eastAsia="Calibri" w:hAnsi="Calibri" w:cs="Calibri"/>
          <w:b/>
          <w:bCs/>
          <w:sz w:val="22"/>
          <w:szCs w:val="22"/>
        </w:rPr>
        <w:t xml:space="preserve">File Sharing: </w:t>
      </w:r>
      <w:r w:rsidRPr="00A86CD3">
        <w:rPr>
          <w:rFonts w:ascii="Calibri" w:eastAsia="Calibri" w:hAnsi="Calibri" w:cs="Calibri"/>
          <w:sz w:val="22"/>
          <w:szCs w:val="22"/>
        </w:rPr>
        <w:t>OneDrive, which the client is already using for file sharing is an excellent option, but our idea is to broaden the platform and use other applications as well like SharePoint.</w:t>
      </w:r>
    </w:p>
    <w:p w14:paraId="7E252592" w14:textId="77777777" w:rsidR="00A86CD3" w:rsidRPr="00A86CD3" w:rsidRDefault="00A86CD3" w:rsidP="001327C0">
      <w:pPr>
        <w:spacing w:line="480" w:lineRule="auto"/>
        <w:rPr>
          <w:rFonts w:ascii="Calibri" w:hAnsi="Calibri" w:cs="Calibri"/>
        </w:rPr>
      </w:pPr>
      <w:r w:rsidRPr="00A86CD3">
        <w:rPr>
          <w:rFonts w:ascii="Calibri" w:eastAsia="Calibri" w:hAnsi="Calibri" w:cs="Calibri"/>
          <w:b/>
          <w:bCs/>
          <w:sz w:val="22"/>
          <w:szCs w:val="22"/>
        </w:rPr>
        <w:t xml:space="preserve">Security: </w:t>
      </w:r>
      <w:r w:rsidRPr="00A86CD3">
        <w:rPr>
          <w:rFonts w:ascii="Calibri" w:eastAsia="Calibri" w:hAnsi="Calibri" w:cs="Calibri"/>
          <w:sz w:val="22"/>
          <w:szCs w:val="22"/>
        </w:rPr>
        <w:t xml:space="preserve">Security covers two main areas, file security and individual access. For safe file sharing, we suggest connecting to a VPN and using Multi-Factor Authentication, especially for those working remotely. Individual access controls and monitoring would be handled by a group specialized in IAM. </w:t>
      </w:r>
    </w:p>
    <w:p w14:paraId="721F4D85" w14:textId="77777777" w:rsidR="00A86CD3" w:rsidRPr="00A86CD3" w:rsidRDefault="00A86CD3" w:rsidP="001327C0">
      <w:pPr>
        <w:pStyle w:val="Heading2"/>
        <w:spacing w:line="480" w:lineRule="auto"/>
        <w:rPr>
          <w:rFonts w:ascii="Calibri" w:hAnsi="Calibri" w:cs="Calibri"/>
        </w:rPr>
      </w:pPr>
      <w:bookmarkStart w:id="13" w:name="_Toc177929780"/>
      <w:bookmarkStart w:id="14" w:name="_Toc179481169"/>
      <w:r w:rsidRPr="00A86CD3">
        <w:rPr>
          <w:rFonts w:ascii="Calibri" w:eastAsia="Aptos Display" w:hAnsi="Calibri" w:cs="Calibri"/>
        </w:rPr>
        <w:lastRenderedPageBreak/>
        <w:t>Objective:</w:t>
      </w:r>
      <w:bookmarkEnd w:id="13"/>
      <w:bookmarkEnd w:id="14"/>
      <w:r w:rsidRPr="00A86CD3">
        <w:rPr>
          <w:rFonts w:ascii="Calibri" w:eastAsia="Aptos Display" w:hAnsi="Calibri" w:cs="Calibri"/>
        </w:rPr>
        <w:t xml:space="preserve"> </w:t>
      </w:r>
    </w:p>
    <w:p w14:paraId="35EDCE58" w14:textId="77777777" w:rsidR="00A86CD3" w:rsidRPr="00A86CD3" w:rsidRDefault="00A86CD3" w:rsidP="001327C0">
      <w:pPr>
        <w:spacing w:line="480" w:lineRule="auto"/>
        <w:rPr>
          <w:rFonts w:ascii="Calibri" w:hAnsi="Calibri" w:cs="Calibri"/>
        </w:rPr>
      </w:pPr>
      <w:r w:rsidRPr="00A86CD3">
        <w:rPr>
          <w:rFonts w:ascii="Calibri" w:eastAsia="Calibri" w:hAnsi="Calibri" w:cs="Calibri"/>
          <w:sz w:val="22"/>
          <w:szCs w:val="22"/>
        </w:rPr>
        <w:t xml:space="preserve">The objective of this project is to efficiently utilize the client's already existing M365 Platform for effective Communication, File storage, and Security beyond just using OneDrive and basic applications. </w:t>
      </w:r>
    </w:p>
    <w:p w14:paraId="7F11D683" w14:textId="77777777" w:rsidR="00A86CD3" w:rsidRPr="00A86CD3" w:rsidRDefault="00A86CD3" w:rsidP="001327C0">
      <w:pPr>
        <w:spacing w:line="480" w:lineRule="auto"/>
        <w:rPr>
          <w:rFonts w:ascii="Calibri" w:hAnsi="Calibri" w:cs="Calibri"/>
        </w:rPr>
      </w:pPr>
      <w:r w:rsidRPr="00A86CD3">
        <w:rPr>
          <w:rFonts w:ascii="Calibri" w:eastAsia="Calibri" w:hAnsi="Calibri" w:cs="Calibri"/>
          <w:sz w:val="22"/>
          <w:szCs w:val="22"/>
        </w:rPr>
        <w:t>We will integrate the various applications that the client would be using for better workflow and accessibility through smooth and seamless data migration. The client will be professionally trained to best utilize the platform and applications.</w:t>
      </w:r>
    </w:p>
    <w:p w14:paraId="6A5F69E8" w14:textId="77777777" w:rsidR="00A86CD3" w:rsidRPr="00A86CD3" w:rsidRDefault="00A86CD3" w:rsidP="00A86CD3">
      <w:pPr>
        <w:rPr>
          <w:rFonts w:ascii="Calibri" w:eastAsia="Aptos Display" w:hAnsi="Calibri" w:cs="Calibri"/>
          <w:color w:val="0F4761" w:themeColor="accent1" w:themeShade="BF"/>
          <w:sz w:val="32"/>
          <w:szCs w:val="32"/>
        </w:rPr>
      </w:pPr>
      <w:r w:rsidRPr="00A86CD3">
        <w:rPr>
          <w:rFonts w:ascii="Calibri" w:eastAsia="Aptos Display" w:hAnsi="Calibri" w:cs="Calibri"/>
        </w:rPr>
        <w:br w:type="page"/>
      </w:r>
    </w:p>
    <w:p w14:paraId="696ECF1B" w14:textId="77777777" w:rsidR="00A86CD3" w:rsidRPr="00A86CD3" w:rsidRDefault="00A86CD3" w:rsidP="00A86CD3">
      <w:pPr>
        <w:pStyle w:val="Heading2"/>
        <w:spacing w:line="276" w:lineRule="auto"/>
        <w:rPr>
          <w:rFonts w:ascii="Calibri" w:eastAsia="Aptos Display" w:hAnsi="Calibri" w:cs="Calibri"/>
        </w:rPr>
      </w:pPr>
      <w:bookmarkStart w:id="15" w:name="_Toc177929781"/>
      <w:bookmarkStart w:id="16" w:name="_Toc179481170"/>
      <w:r w:rsidRPr="00A86CD3">
        <w:rPr>
          <w:rFonts w:ascii="Calibri" w:eastAsia="Aptos Display" w:hAnsi="Calibri" w:cs="Calibri"/>
        </w:rPr>
        <w:lastRenderedPageBreak/>
        <w:t>Phases and Control Accounts:</w:t>
      </w:r>
      <w:bookmarkEnd w:id="15"/>
      <w:bookmarkEnd w:id="16"/>
    </w:p>
    <w:p w14:paraId="5B0C393D" w14:textId="77777777" w:rsidR="00A86CD3" w:rsidRPr="00A86CD3" w:rsidRDefault="00A86CD3" w:rsidP="00A86CD3">
      <w:pPr>
        <w:rPr>
          <w:rFonts w:ascii="Calibri" w:hAnsi="Calibri" w:cs="Calibri"/>
        </w:rPr>
      </w:pPr>
      <w:r w:rsidRPr="00A86CD3">
        <w:rPr>
          <w:rFonts w:ascii="Calibri" w:hAnsi="Calibri" w:cs="Calibri"/>
        </w:rPr>
        <w:t xml:space="preserve">                                                                                      </w:t>
      </w:r>
    </w:p>
    <w:p w14:paraId="7EFCD1B7" w14:textId="77777777" w:rsidR="00A86CD3" w:rsidRPr="00A86CD3" w:rsidRDefault="00A86CD3" w:rsidP="00A86CD3">
      <w:pPr>
        <w:rPr>
          <w:rFonts w:ascii="Calibri" w:hAnsi="Calibri" w:cs="Calibri"/>
        </w:rPr>
      </w:pPr>
      <w:r w:rsidRPr="00A86CD3">
        <w:rPr>
          <w:rFonts w:ascii="Calibri" w:hAnsi="Calibri" w:cs="Calibri"/>
        </w:rPr>
        <w:t xml:space="preserve">                                                                                          </w:t>
      </w:r>
      <w:r w:rsidRPr="00A86CD3">
        <w:rPr>
          <w:rFonts w:ascii="Calibri" w:hAnsi="Calibri" w:cs="Calibri"/>
          <w:noProof/>
        </w:rPr>
        <w:drawing>
          <wp:inline distT="0" distB="0" distL="0" distR="0" wp14:anchorId="2C2D3ECC" wp14:editId="5ECEDEB1">
            <wp:extent cx="5986284" cy="3892550"/>
            <wp:effectExtent l="0" t="0" r="0" b="0"/>
            <wp:docPr id="1606792136" name="Picture 2" descr="A person standing in front of 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92136" name="Picture 2" descr="A person standing in front of a diagram of a projec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04974" cy="3904703"/>
                    </a:xfrm>
                    <a:prstGeom prst="rect">
                      <a:avLst/>
                    </a:prstGeom>
                  </pic:spPr>
                </pic:pic>
              </a:graphicData>
            </a:graphic>
          </wp:inline>
        </w:drawing>
      </w:r>
    </w:p>
    <w:p w14:paraId="440663A6" w14:textId="77777777" w:rsidR="00A86CD3" w:rsidRPr="00A86CD3" w:rsidRDefault="00A86CD3" w:rsidP="00A86CD3">
      <w:pPr>
        <w:rPr>
          <w:rFonts w:ascii="Calibri" w:hAnsi="Calibri" w:cs="Calibri"/>
        </w:rPr>
      </w:pPr>
    </w:p>
    <w:p w14:paraId="4429AF0C" w14:textId="77777777" w:rsidR="00A86CD3" w:rsidRPr="00A86CD3" w:rsidRDefault="00A86CD3" w:rsidP="001327C0">
      <w:pPr>
        <w:spacing w:line="480" w:lineRule="auto"/>
        <w:rPr>
          <w:rFonts w:ascii="Calibri" w:eastAsia="Calibri" w:hAnsi="Calibri" w:cs="Calibri"/>
          <w:sz w:val="22"/>
          <w:szCs w:val="22"/>
        </w:rPr>
      </w:pPr>
      <w:r w:rsidRPr="00A86CD3">
        <w:rPr>
          <w:rFonts w:ascii="Calibri" w:eastAsia="Calibri" w:hAnsi="Calibri" w:cs="Calibri"/>
          <w:sz w:val="22"/>
          <w:szCs w:val="22"/>
        </w:rPr>
        <w:t xml:space="preserve">Our devised Work Breakdown Structure consists of 5 phases: </w:t>
      </w:r>
    </w:p>
    <w:p w14:paraId="0E2D2DBD" w14:textId="77777777" w:rsidR="00A86CD3" w:rsidRPr="00A86CD3" w:rsidRDefault="00A86CD3" w:rsidP="001327C0">
      <w:pPr>
        <w:spacing w:line="480" w:lineRule="auto"/>
        <w:rPr>
          <w:rFonts w:ascii="Calibri" w:eastAsia="Calibri" w:hAnsi="Calibri" w:cs="Calibri"/>
          <w:b/>
          <w:bCs/>
          <w:sz w:val="22"/>
          <w:szCs w:val="22"/>
        </w:rPr>
      </w:pPr>
      <w:r w:rsidRPr="00A86CD3">
        <w:rPr>
          <w:rFonts w:ascii="Calibri" w:eastAsia="Calibri" w:hAnsi="Calibri" w:cs="Calibri"/>
          <w:b/>
          <w:bCs/>
          <w:sz w:val="22"/>
          <w:szCs w:val="22"/>
        </w:rPr>
        <w:t xml:space="preserve">Phase I: Discovery and Planning </w:t>
      </w:r>
    </w:p>
    <w:p w14:paraId="76405EFC" w14:textId="77777777" w:rsidR="00A86CD3" w:rsidRPr="00A86CD3" w:rsidRDefault="00A86CD3" w:rsidP="001327C0">
      <w:pPr>
        <w:spacing w:line="480" w:lineRule="auto"/>
        <w:rPr>
          <w:rFonts w:ascii="Calibri" w:eastAsia="Calibri" w:hAnsi="Calibri" w:cs="Calibri"/>
          <w:b/>
          <w:bCs/>
          <w:sz w:val="22"/>
          <w:szCs w:val="22"/>
        </w:rPr>
      </w:pPr>
      <w:r w:rsidRPr="00A86CD3">
        <w:rPr>
          <w:rFonts w:ascii="Calibri" w:eastAsia="Calibri" w:hAnsi="Calibri" w:cs="Calibri"/>
          <w:b/>
          <w:bCs/>
          <w:sz w:val="22"/>
          <w:szCs w:val="22"/>
        </w:rPr>
        <w:t xml:space="preserve">Objective: </w:t>
      </w:r>
      <w:r w:rsidRPr="00A86CD3">
        <w:rPr>
          <w:rFonts w:ascii="Calibri" w:eastAsia="Calibri" w:hAnsi="Calibri" w:cs="Calibri"/>
          <w:sz w:val="22"/>
          <w:szCs w:val="22"/>
        </w:rPr>
        <w:t>Develop a comprehensive Project Plan by involving the stakeholders, understanding the client’s current environment, gathering requirements, and defining Project Scope.</w:t>
      </w:r>
    </w:p>
    <w:p w14:paraId="1E88D3A6" w14:textId="77777777" w:rsidR="00A86CD3" w:rsidRPr="00A86CD3" w:rsidRDefault="00A86CD3" w:rsidP="001327C0">
      <w:pPr>
        <w:spacing w:line="480" w:lineRule="auto"/>
        <w:rPr>
          <w:rFonts w:ascii="Calibri" w:hAnsi="Calibri" w:cs="Calibri"/>
        </w:rPr>
      </w:pPr>
      <w:r w:rsidRPr="00A86CD3">
        <w:rPr>
          <w:rFonts w:ascii="Calibri" w:eastAsia="Calibri" w:hAnsi="Calibri" w:cs="Calibri"/>
          <w:b/>
          <w:bCs/>
          <w:sz w:val="22"/>
          <w:szCs w:val="22"/>
        </w:rPr>
        <w:t xml:space="preserve">Key Activities: </w:t>
      </w:r>
    </w:p>
    <w:p w14:paraId="022C4294" w14:textId="77777777" w:rsidR="00A86CD3" w:rsidRPr="00A86CD3" w:rsidRDefault="00A86CD3" w:rsidP="001327C0">
      <w:pPr>
        <w:pStyle w:val="ListParagraph"/>
        <w:numPr>
          <w:ilvl w:val="0"/>
          <w:numId w:val="34"/>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Project Kick-off Meeting: </w:t>
      </w:r>
      <w:r w:rsidRPr="00A86CD3">
        <w:rPr>
          <w:rFonts w:ascii="Calibri" w:eastAsia="Calibri" w:hAnsi="Calibri" w:cs="Calibri"/>
          <w:sz w:val="22"/>
          <w:szCs w:val="22"/>
        </w:rPr>
        <w:t xml:space="preserve">Start the project by meeting with clients to understand the project goals and requirements.  </w:t>
      </w:r>
    </w:p>
    <w:p w14:paraId="7702CEE0" w14:textId="77777777" w:rsidR="00A86CD3" w:rsidRPr="00A86CD3" w:rsidRDefault="00A86CD3" w:rsidP="001327C0">
      <w:pPr>
        <w:pStyle w:val="ListParagraph"/>
        <w:numPr>
          <w:ilvl w:val="0"/>
          <w:numId w:val="34"/>
        </w:numPr>
        <w:spacing w:line="480" w:lineRule="auto"/>
        <w:rPr>
          <w:rFonts w:ascii="Calibri" w:eastAsia="Calibri" w:hAnsi="Calibri" w:cs="Calibri"/>
          <w:sz w:val="22"/>
          <w:szCs w:val="22"/>
        </w:rPr>
      </w:pPr>
      <w:r w:rsidRPr="00A86CD3">
        <w:rPr>
          <w:rFonts w:ascii="Calibri" w:eastAsia="Calibri" w:hAnsi="Calibri" w:cs="Calibri"/>
          <w:b/>
          <w:bCs/>
          <w:sz w:val="22"/>
          <w:szCs w:val="22"/>
        </w:rPr>
        <w:lastRenderedPageBreak/>
        <w:t xml:space="preserve">Identifying Stakeholders: </w:t>
      </w:r>
      <w:r w:rsidRPr="00A86CD3">
        <w:rPr>
          <w:rFonts w:ascii="Calibri" w:eastAsia="Calibri" w:hAnsi="Calibri" w:cs="Calibri"/>
          <w:sz w:val="22"/>
          <w:szCs w:val="22"/>
        </w:rPr>
        <w:t>Identify the stakeholders, decision-makers, and anyone who would be directly or indirectly involved in the project.</w:t>
      </w:r>
    </w:p>
    <w:p w14:paraId="41C76089" w14:textId="77777777" w:rsidR="00A86CD3" w:rsidRPr="00A86CD3" w:rsidRDefault="00A86CD3" w:rsidP="001327C0">
      <w:pPr>
        <w:pStyle w:val="ListParagraph"/>
        <w:numPr>
          <w:ilvl w:val="0"/>
          <w:numId w:val="34"/>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Create Project Charter: </w:t>
      </w:r>
      <w:r w:rsidRPr="00A86CD3">
        <w:rPr>
          <w:rFonts w:ascii="Calibri" w:eastAsia="Calibri" w:hAnsi="Calibri" w:cs="Calibri"/>
          <w:sz w:val="22"/>
          <w:szCs w:val="22"/>
        </w:rPr>
        <w:t xml:space="preserve">Create a document that consists of the project scope, goals, </w:t>
      </w:r>
      <w:r w:rsidRPr="00A86CD3">
        <w:rPr>
          <w:rFonts w:ascii="Calibri" w:hAnsi="Calibri" w:cs="Calibri"/>
        </w:rPr>
        <w:tab/>
      </w:r>
      <w:r w:rsidRPr="00A86CD3">
        <w:rPr>
          <w:rFonts w:ascii="Calibri" w:eastAsia="Calibri" w:hAnsi="Calibri" w:cs="Calibri"/>
          <w:sz w:val="22"/>
          <w:szCs w:val="22"/>
        </w:rPr>
        <w:t>objectives, deliverables, roles, and responsibilities of both the client and the team.</w:t>
      </w:r>
    </w:p>
    <w:p w14:paraId="18CF4D9A" w14:textId="77777777" w:rsidR="00A86CD3" w:rsidRPr="00A86CD3" w:rsidRDefault="00A86CD3" w:rsidP="001327C0">
      <w:pPr>
        <w:pStyle w:val="ListParagraph"/>
        <w:numPr>
          <w:ilvl w:val="0"/>
          <w:numId w:val="34"/>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Infrastructure Assessment: </w:t>
      </w:r>
      <w:r w:rsidRPr="00A86CD3">
        <w:rPr>
          <w:rFonts w:ascii="Calibri" w:eastAsia="Calibri" w:hAnsi="Calibri" w:cs="Calibri"/>
          <w:sz w:val="22"/>
          <w:szCs w:val="22"/>
        </w:rPr>
        <w:t xml:space="preserve">Understand and examine the client’s current IT Infrastructure, technology used, places of improvement, etc. </w:t>
      </w:r>
    </w:p>
    <w:p w14:paraId="63E0BAA6" w14:textId="77777777" w:rsidR="00A86CD3" w:rsidRPr="00A86CD3" w:rsidRDefault="00A86CD3" w:rsidP="001327C0">
      <w:pPr>
        <w:pStyle w:val="ListParagraph"/>
        <w:numPr>
          <w:ilvl w:val="0"/>
          <w:numId w:val="34"/>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Requirements Gathering and Documentation: </w:t>
      </w:r>
      <w:r w:rsidRPr="00A86CD3">
        <w:rPr>
          <w:rFonts w:ascii="Calibri" w:eastAsia="Calibri" w:hAnsi="Calibri" w:cs="Calibri"/>
          <w:sz w:val="22"/>
          <w:szCs w:val="22"/>
        </w:rPr>
        <w:t>Based on the assessment gather functional and non-functional requirements and document each process.</w:t>
      </w:r>
    </w:p>
    <w:p w14:paraId="3F656ADD" w14:textId="77777777" w:rsidR="00A86CD3" w:rsidRPr="00A86CD3" w:rsidRDefault="00A86CD3" w:rsidP="001327C0">
      <w:pPr>
        <w:spacing w:line="480" w:lineRule="auto"/>
        <w:ind w:left="720" w:firstLine="720"/>
        <w:rPr>
          <w:rFonts w:ascii="Calibri" w:eastAsia="Calibri" w:hAnsi="Calibri" w:cs="Calibri"/>
          <w:sz w:val="22"/>
          <w:szCs w:val="22"/>
        </w:rPr>
      </w:pPr>
    </w:p>
    <w:p w14:paraId="30C18417" w14:textId="77777777" w:rsidR="00A86CD3" w:rsidRPr="00A86CD3" w:rsidRDefault="00A86CD3" w:rsidP="001327C0">
      <w:pPr>
        <w:spacing w:line="480" w:lineRule="auto"/>
        <w:rPr>
          <w:rFonts w:ascii="Calibri" w:eastAsia="Calibri" w:hAnsi="Calibri" w:cs="Calibri"/>
          <w:b/>
          <w:bCs/>
          <w:sz w:val="22"/>
          <w:szCs w:val="22"/>
        </w:rPr>
      </w:pPr>
      <w:r w:rsidRPr="00A86CD3">
        <w:rPr>
          <w:rFonts w:ascii="Calibri" w:eastAsia="Calibri" w:hAnsi="Calibri" w:cs="Calibri"/>
          <w:b/>
          <w:bCs/>
          <w:sz w:val="22"/>
          <w:szCs w:val="22"/>
        </w:rPr>
        <w:t>Phase II: Designing</w:t>
      </w:r>
    </w:p>
    <w:p w14:paraId="0AF53E1A" w14:textId="77777777" w:rsidR="00A86CD3" w:rsidRPr="00A86CD3" w:rsidRDefault="00A86CD3" w:rsidP="001327C0">
      <w:p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Objective: </w:t>
      </w:r>
      <w:r w:rsidRPr="00A86CD3">
        <w:rPr>
          <w:rFonts w:ascii="Calibri" w:eastAsia="Calibri" w:hAnsi="Calibri" w:cs="Calibri"/>
          <w:sz w:val="22"/>
          <w:szCs w:val="22"/>
        </w:rPr>
        <w:t>Design a detailed system architecture and plan tailored to the BTC enterprise’s requirements ensuring effective communication, collaboration, security, and compliance with industry standards.</w:t>
      </w:r>
    </w:p>
    <w:p w14:paraId="7D5C1374" w14:textId="77777777" w:rsidR="00A86CD3" w:rsidRPr="00A86CD3" w:rsidRDefault="00A86CD3" w:rsidP="001327C0">
      <w:pPr>
        <w:spacing w:line="480" w:lineRule="auto"/>
        <w:rPr>
          <w:rFonts w:ascii="Calibri" w:eastAsia="Calibri" w:hAnsi="Calibri" w:cs="Calibri"/>
          <w:b/>
          <w:sz w:val="22"/>
          <w:szCs w:val="22"/>
        </w:rPr>
      </w:pPr>
      <w:r w:rsidRPr="00A86CD3">
        <w:rPr>
          <w:rFonts w:ascii="Calibri" w:eastAsia="Calibri" w:hAnsi="Calibri" w:cs="Calibri"/>
          <w:b/>
          <w:bCs/>
          <w:sz w:val="22"/>
          <w:szCs w:val="22"/>
        </w:rPr>
        <w:t xml:space="preserve">Key Activities: </w:t>
      </w:r>
    </w:p>
    <w:p w14:paraId="50634931" w14:textId="77777777" w:rsidR="00A86CD3" w:rsidRPr="00A86CD3" w:rsidRDefault="00A86CD3" w:rsidP="001327C0">
      <w:pPr>
        <w:pStyle w:val="ListParagraph"/>
        <w:numPr>
          <w:ilvl w:val="0"/>
          <w:numId w:val="24"/>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System Architecture Design: </w:t>
      </w:r>
      <w:r w:rsidRPr="00A86CD3">
        <w:rPr>
          <w:rFonts w:ascii="Calibri" w:eastAsia="Calibri" w:hAnsi="Calibri" w:cs="Calibri"/>
          <w:sz w:val="22"/>
          <w:szCs w:val="22"/>
        </w:rPr>
        <w:t xml:space="preserve">Desing the new infrastructure for the client that reflects the solution keeping in mind scalability for the future. </w:t>
      </w:r>
    </w:p>
    <w:p w14:paraId="0BFBC6FA" w14:textId="77777777" w:rsidR="00A86CD3" w:rsidRPr="00A86CD3" w:rsidRDefault="00A86CD3" w:rsidP="001327C0">
      <w:pPr>
        <w:pStyle w:val="ListParagraph"/>
        <w:numPr>
          <w:ilvl w:val="0"/>
          <w:numId w:val="24"/>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Determine Security Framework: </w:t>
      </w:r>
      <w:r w:rsidRPr="00A86CD3">
        <w:rPr>
          <w:rFonts w:ascii="Calibri" w:eastAsia="Calibri" w:hAnsi="Calibri" w:cs="Calibri"/>
          <w:sz w:val="22"/>
          <w:szCs w:val="22"/>
        </w:rPr>
        <w:t>Determine the areas that have compromised security protocols and design security gateways epically for file sharing and individual access.</w:t>
      </w:r>
    </w:p>
    <w:p w14:paraId="550D270E" w14:textId="77777777" w:rsidR="00A86CD3" w:rsidRPr="00A86CD3" w:rsidRDefault="00A86CD3" w:rsidP="001327C0">
      <w:pPr>
        <w:pStyle w:val="ListParagraph"/>
        <w:numPr>
          <w:ilvl w:val="0"/>
          <w:numId w:val="24"/>
        </w:numPr>
        <w:spacing w:line="480" w:lineRule="auto"/>
        <w:rPr>
          <w:rFonts w:ascii="Calibri" w:eastAsia="Calibri" w:hAnsi="Calibri" w:cs="Calibri"/>
          <w:sz w:val="22"/>
          <w:szCs w:val="22"/>
        </w:rPr>
      </w:pPr>
      <w:r w:rsidRPr="00A86CD3">
        <w:rPr>
          <w:rFonts w:ascii="Calibri" w:eastAsia="Calibri" w:hAnsi="Calibri" w:cs="Calibri"/>
          <w:b/>
          <w:bCs/>
          <w:sz w:val="22"/>
          <w:szCs w:val="22"/>
        </w:rPr>
        <w:t>Data Flow Mapping: Understand</w:t>
      </w:r>
      <w:r w:rsidRPr="00A86CD3">
        <w:rPr>
          <w:rFonts w:ascii="Calibri" w:eastAsia="Calibri" w:hAnsi="Calibri" w:cs="Calibri"/>
          <w:sz w:val="22"/>
          <w:szCs w:val="22"/>
        </w:rPr>
        <w:t xml:space="preserve"> the current flow of data and design a revised flow that demonstrates how data is intended to flow during and after implementation of the solution. </w:t>
      </w:r>
    </w:p>
    <w:p w14:paraId="74A033CD" w14:textId="77777777" w:rsidR="00A86CD3" w:rsidRPr="00A86CD3" w:rsidRDefault="00A86CD3" w:rsidP="001327C0">
      <w:pPr>
        <w:pStyle w:val="ListParagraph"/>
        <w:numPr>
          <w:ilvl w:val="0"/>
          <w:numId w:val="24"/>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Design Test Cases: </w:t>
      </w:r>
      <w:r w:rsidRPr="00A86CD3">
        <w:rPr>
          <w:rFonts w:ascii="Calibri" w:eastAsia="Calibri" w:hAnsi="Calibri" w:cs="Calibri"/>
          <w:sz w:val="22"/>
          <w:szCs w:val="22"/>
        </w:rPr>
        <w:t xml:space="preserve">Determine all possible scenarios that need to be tested. Design multiple test cases of each scenario to ensure compatibility. </w:t>
      </w:r>
    </w:p>
    <w:p w14:paraId="40F03902" w14:textId="77777777" w:rsidR="00A86CD3" w:rsidRPr="00A86CD3" w:rsidRDefault="00A86CD3" w:rsidP="001327C0">
      <w:pPr>
        <w:spacing w:line="480" w:lineRule="auto"/>
        <w:ind w:left="720"/>
        <w:rPr>
          <w:rFonts w:ascii="Calibri" w:eastAsia="Calibri" w:hAnsi="Calibri" w:cs="Calibri"/>
          <w:sz w:val="22"/>
          <w:szCs w:val="22"/>
        </w:rPr>
      </w:pPr>
    </w:p>
    <w:p w14:paraId="5AC7CD2E" w14:textId="77777777" w:rsidR="00A86CD3" w:rsidRPr="00A86CD3" w:rsidRDefault="00A86CD3" w:rsidP="001327C0">
      <w:pPr>
        <w:spacing w:line="480" w:lineRule="auto"/>
        <w:rPr>
          <w:rFonts w:ascii="Calibri" w:eastAsia="Calibri" w:hAnsi="Calibri" w:cs="Calibri"/>
          <w:b/>
          <w:bCs/>
          <w:sz w:val="22"/>
          <w:szCs w:val="22"/>
        </w:rPr>
      </w:pPr>
      <w:r w:rsidRPr="00A86CD3">
        <w:rPr>
          <w:rFonts w:ascii="Calibri" w:eastAsia="Calibri" w:hAnsi="Calibri" w:cs="Calibri"/>
          <w:b/>
          <w:bCs/>
          <w:sz w:val="22"/>
          <w:szCs w:val="22"/>
        </w:rPr>
        <w:lastRenderedPageBreak/>
        <w:t>Phase III: Solution Configuration and Content Migration</w:t>
      </w:r>
    </w:p>
    <w:p w14:paraId="3E17342E" w14:textId="77777777" w:rsidR="00A86CD3" w:rsidRPr="00A86CD3" w:rsidRDefault="00A86CD3" w:rsidP="001327C0">
      <w:pPr>
        <w:spacing w:line="480" w:lineRule="auto"/>
        <w:rPr>
          <w:rFonts w:ascii="Calibri" w:eastAsia="Calibri" w:hAnsi="Calibri" w:cs="Calibri"/>
          <w:b/>
          <w:sz w:val="22"/>
          <w:szCs w:val="22"/>
        </w:rPr>
      </w:pPr>
      <w:r w:rsidRPr="00A86CD3">
        <w:rPr>
          <w:rFonts w:ascii="Calibri" w:eastAsia="Calibri" w:hAnsi="Calibri" w:cs="Calibri"/>
          <w:b/>
          <w:bCs/>
          <w:sz w:val="22"/>
          <w:szCs w:val="22"/>
        </w:rPr>
        <w:t xml:space="preserve">Objective: </w:t>
      </w:r>
      <w:r w:rsidRPr="00A86CD3">
        <w:rPr>
          <w:rFonts w:ascii="Calibri" w:eastAsia="Calibri" w:hAnsi="Calibri" w:cs="Calibri"/>
          <w:sz w:val="22"/>
          <w:szCs w:val="22"/>
        </w:rPr>
        <w:t xml:space="preserve">Configure the client's existing system and perform Data Migration with the minimum downtime possible. </w:t>
      </w:r>
    </w:p>
    <w:p w14:paraId="1B3993B7" w14:textId="77777777" w:rsidR="00A86CD3" w:rsidRPr="00A86CD3" w:rsidRDefault="00A86CD3" w:rsidP="001327C0">
      <w:pPr>
        <w:spacing w:line="480" w:lineRule="auto"/>
        <w:rPr>
          <w:rFonts w:ascii="Calibri" w:eastAsia="Calibri" w:hAnsi="Calibri" w:cs="Calibri"/>
          <w:b/>
          <w:bCs/>
          <w:sz w:val="22"/>
          <w:szCs w:val="22"/>
        </w:rPr>
      </w:pPr>
      <w:r w:rsidRPr="00A86CD3">
        <w:rPr>
          <w:rFonts w:ascii="Calibri" w:eastAsia="Calibri" w:hAnsi="Calibri" w:cs="Calibri"/>
          <w:b/>
          <w:bCs/>
          <w:sz w:val="22"/>
          <w:szCs w:val="22"/>
        </w:rPr>
        <w:t xml:space="preserve">Key Activities: </w:t>
      </w:r>
    </w:p>
    <w:p w14:paraId="0AE4A681" w14:textId="77777777" w:rsidR="00A86CD3" w:rsidRPr="00A86CD3" w:rsidRDefault="00A86CD3" w:rsidP="001327C0">
      <w:pPr>
        <w:pStyle w:val="ListParagraph"/>
        <w:numPr>
          <w:ilvl w:val="0"/>
          <w:numId w:val="23"/>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Configure System Directory: </w:t>
      </w:r>
      <w:r w:rsidRPr="00A86CD3">
        <w:rPr>
          <w:rFonts w:ascii="Calibri" w:eastAsia="Calibri" w:hAnsi="Calibri" w:cs="Calibri"/>
          <w:sz w:val="22"/>
          <w:szCs w:val="22"/>
        </w:rPr>
        <w:t xml:space="preserve">Check the current directory services and make required changes to permission wherever necessary to implement the solution.  </w:t>
      </w:r>
    </w:p>
    <w:p w14:paraId="00D4603C" w14:textId="77777777" w:rsidR="00A86CD3" w:rsidRPr="00A86CD3" w:rsidRDefault="00A86CD3" w:rsidP="001327C0">
      <w:pPr>
        <w:pStyle w:val="ListParagraph"/>
        <w:numPr>
          <w:ilvl w:val="0"/>
          <w:numId w:val="23"/>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M365 Configuration: </w:t>
      </w:r>
      <w:r w:rsidRPr="00A86CD3">
        <w:rPr>
          <w:rFonts w:ascii="Calibri" w:eastAsia="Calibri" w:hAnsi="Calibri" w:cs="Calibri"/>
          <w:sz w:val="22"/>
          <w:szCs w:val="22"/>
        </w:rPr>
        <w:t>Understand the existing usage of M365. Configure the environment to meet the requirements and integrate it with the existing usage.</w:t>
      </w:r>
    </w:p>
    <w:p w14:paraId="6E7C8834" w14:textId="77777777" w:rsidR="00A86CD3" w:rsidRPr="00A86CD3" w:rsidRDefault="00A86CD3" w:rsidP="001327C0">
      <w:pPr>
        <w:pStyle w:val="ListParagraph"/>
        <w:numPr>
          <w:ilvl w:val="0"/>
          <w:numId w:val="23"/>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Data Migration: </w:t>
      </w:r>
      <w:r w:rsidRPr="00A86CD3">
        <w:rPr>
          <w:rFonts w:ascii="Calibri" w:eastAsia="Calibri" w:hAnsi="Calibri" w:cs="Calibri"/>
          <w:sz w:val="22"/>
          <w:szCs w:val="22"/>
        </w:rPr>
        <w:t xml:space="preserve">Migrate the existing data to other M365 applications that have been introduced to ensure proper workflow and integration. </w:t>
      </w:r>
    </w:p>
    <w:p w14:paraId="3A822BC0" w14:textId="77777777" w:rsidR="00A86CD3" w:rsidRPr="00A86CD3" w:rsidRDefault="00A86CD3" w:rsidP="001327C0">
      <w:pPr>
        <w:spacing w:line="480" w:lineRule="auto"/>
        <w:rPr>
          <w:rFonts w:ascii="Calibri" w:eastAsia="Calibri" w:hAnsi="Calibri" w:cs="Calibri"/>
          <w:sz w:val="22"/>
          <w:szCs w:val="22"/>
        </w:rPr>
      </w:pPr>
    </w:p>
    <w:p w14:paraId="2ED549AE" w14:textId="77777777" w:rsidR="00A86CD3" w:rsidRPr="00A86CD3" w:rsidRDefault="00A86CD3" w:rsidP="001327C0">
      <w:pPr>
        <w:spacing w:line="480" w:lineRule="auto"/>
        <w:rPr>
          <w:rFonts w:ascii="Calibri" w:eastAsia="Calibri" w:hAnsi="Calibri" w:cs="Calibri"/>
          <w:b/>
          <w:bCs/>
          <w:sz w:val="22"/>
          <w:szCs w:val="22"/>
        </w:rPr>
      </w:pPr>
      <w:r w:rsidRPr="00A86CD3">
        <w:rPr>
          <w:rFonts w:ascii="Calibri" w:eastAsia="Calibri" w:hAnsi="Calibri" w:cs="Calibri"/>
          <w:b/>
          <w:bCs/>
          <w:sz w:val="22"/>
          <w:szCs w:val="22"/>
        </w:rPr>
        <w:t>Phase IV: Implementation and Testing</w:t>
      </w:r>
    </w:p>
    <w:p w14:paraId="47786563" w14:textId="77777777" w:rsidR="00A86CD3" w:rsidRPr="00A86CD3" w:rsidRDefault="00A86CD3" w:rsidP="001327C0">
      <w:pPr>
        <w:spacing w:line="480" w:lineRule="auto"/>
        <w:rPr>
          <w:rFonts w:ascii="Calibri" w:eastAsia="Calibri" w:hAnsi="Calibri" w:cs="Calibri"/>
          <w:b/>
          <w:sz w:val="22"/>
          <w:szCs w:val="22"/>
        </w:rPr>
      </w:pPr>
      <w:r w:rsidRPr="00A86CD3">
        <w:rPr>
          <w:rFonts w:ascii="Calibri" w:eastAsia="Calibri" w:hAnsi="Calibri" w:cs="Calibri"/>
          <w:b/>
          <w:bCs/>
          <w:sz w:val="22"/>
          <w:szCs w:val="22"/>
        </w:rPr>
        <w:t xml:space="preserve">Objective: </w:t>
      </w:r>
      <w:r w:rsidRPr="00A86CD3">
        <w:rPr>
          <w:rFonts w:ascii="Calibri" w:eastAsia="Calibri" w:hAnsi="Calibri" w:cs="Calibri"/>
          <w:sz w:val="22"/>
          <w:szCs w:val="22"/>
        </w:rPr>
        <w:t>Implement the designed solution and perform thorough testing to identify any issues post-migration and assign permissions.</w:t>
      </w:r>
    </w:p>
    <w:p w14:paraId="70D6643F" w14:textId="77777777" w:rsidR="00A86CD3" w:rsidRPr="00A86CD3" w:rsidRDefault="00A86CD3" w:rsidP="001327C0">
      <w:pPr>
        <w:spacing w:line="480" w:lineRule="auto"/>
        <w:ind w:left="720"/>
        <w:rPr>
          <w:rFonts w:ascii="Calibri" w:eastAsia="Calibri" w:hAnsi="Calibri" w:cs="Calibri"/>
          <w:b/>
          <w:bCs/>
          <w:sz w:val="22"/>
          <w:szCs w:val="22"/>
        </w:rPr>
      </w:pPr>
      <w:r w:rsidRPr="00A86CD3">
        <w:rPr>
          <w:rFonts w:ascii="Calibri" w:eastAsia="Calibri" w:hAnsi="Calibri" w:cs="Calibri"/>
          <w:b/>
          <w:bCs/>
          <w:sz w:val="22"/>
          <w:szCs w:val="22"/>
        </w:rPr>
        <w:t xml:space="preserve">Key Activities: </w:t>
      </w:r>
    </w:p>
    <w:p w14:paraId="6BD0CA8E" w14:textId="77777777" w:rsidR="00A86CD3" w:rsidRPr="00A86CD3" w:rsidRDefault="00A86CD3" w:rsidP="001327C0">
      <w:pPr>
        <w:pStyle w:val="ListParagraph"/>
        <w:numPr>
          <w:ilvl w:val="0"/>
          <w:numId w:val="22"/>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Solution Implementation: </w:t>
      </w:r>
      <w:r w:rsidRPr="00A86CD3">
        <w:rPr>
          <w:rFonts w:ascii="Calibri" w:eastAsia="Calibri" w:hAnsi="Calibri" w:cs="Calibri"/>
          <w:sz w:val="22"/>
          <w:szCs w:val="22"/>
        </w:rPr>
        <w:t xml:space="preserve">Deploy the decided solution ensuring seamless integration with the existing system and minimum disruption. </w:t>
      </w:r>
    </w:p>
    <w:p w14:paraId="43F7AB96" w14:textId="77777777" w:rsidR="00A86CD3" w:rsidRPr="00A86CD3" w:rsidRDefault="00A86CD3" w:rsidP="001327C0">
      <w:pPr>
        <w:pStyle w:val="ListParagraph"/>
        <w:numPr>
          <w:ilvl w:val="0"/>
          <w:numId w:val="22"/>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Pilot Testing: </w:t>
      </w:r>
      <w:r w:rsidRPr="00A86CD3">
        <w:rPr>
          <w:rFonts w:ascii="Calibri" w:eastAsia="Calibri" w:hAnsi="Calibri" w:cs="Calibri"/>
          <w:sz w:val="22"/>
          <w:szCs w:val="22"/>
        </w:rPr>
        <w:t xml:space="preserve">Run a patch test of few features of the new system with a small group of users to identify any issues post-deployment.  </w:t>
      </w:r>
    </w:p>
    <w:p w14:paraId="0F7E7907" w14:textId="77777777" w:rsidR="00A86CD3" w:rsidRPr="00A86CD3" w:rsidRDefault="00A86CD3" w:rsidP="001327C0">
      <w:pPr>
        <w:pStyle w:val="ListParagraph"/>
        <w:numPr>
          <w:ilvl w:val="0"/>
          <w:numId w:val="22"/>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System Testing: </w:t>
      </w:r>
      <w:r w:rsidRPr="00A86CD3">
        <w:rPr>
          <w:rFonts w:ascii="Calibri" w:eastAsia="Calibri" w:hAnsi="Calibri" w:cs="Calibri"/>
          <w:sz w:val="22"/>
          <w:szCs w:val="22"/>
        </w:rPr>
        <w:t xml:space="preserve">Once the pilot test is successful, conduct thorough end-to-end testing to determine that the system works at its full capacity. </w:t>
      </w:r>
    </w:p>
    <w:p w14:paraId="01F5CBBA" w14:textId="77777777" w:rsidR="00A86CD3" w:rsidRPr="00A86CD3" w:rsidRDefault="00A86CD3" w:rsidP="001327C0">
      <w:pPr>
        <w:pStyle w:val="ListParagraph"/>
        <w:numPr>
          <w:ilvl w:val="0"/>
          <w:numId w:val="22"/>
        </w:numPr>
        <w:spacing w:line="480" w:lineRule="auto"/>
        <w:rPr>
          <w:rFonts w:ascii="Calibri" w:eastAsia="Calibri" w:hAnsi="Calibri" w:cs="Calibri"/>
          <w:sz w:val="22"/>
          <w:szCs w:val="22"/>
        </w:rPr>
      </w:pPr>
      <w:r w:rsidRPr="00A86CD3">
        <w:rPr>
          <w:rFonts w:ascii="Calibri" w:eastAsia="Calibri" w:hAnsi="Calibri" w:cs="Calibri"/>
          <w:b/>
          <w:bCs/>
          <w:sz w:val="22"/>
          <w:szCs w:val="22"/>
        </w:rPr>
        <w:lastRenderedPageBreak/>
        <w:t xml:space="preserve">Assign Security Roles and User Permissions: </w:t>
      </w:r>
      <w:r w:rsidRPr="00A86CD3">
        <w:rPr>
          <w:rFonts w:ascii="Calibri" w:eastAsia="Calibri" w:hAnsi="Calibri" w:cs="Calibri"/>
          <w:sz w:val="22"/>
          <w:szCs w:val="22"/>
        </w:rPr>
        <w:t xml:space="preserve">Based on the changes implemented after the deployment, reassign permission and check the security roles to ensure rightful access to the users. </w:t>
      </w:r>
    </w:p>
    <w:p w14:paraId="4D954B4D" w14:textId="77777777" w:rsidR="00A86CD3" w:rsidRPr="00A86CD3" w:rsidRDefault="00A86CD3" w:rsidP="001327C0">
      <w:pPr>
        <w:pStyle w:val="ListParagraph"/>
        <w:numPr>
          <w:ilvl w:val="0"/>
          <w:numId w:val="22"/>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Configure Change Management: </w:t>
      </w:r>
      <w:r w:rsidRPr="00A86CD3">
        <w:rPr>
          <w:rFonts w:ascii="Calibri" w:eastAsia="Calibri" w:hAnsi="Calibri" w:cs="Calibri"/>
          <w:sz w:val="22"/>
          <w:szCs w:val="22"/>
        </w:rPr>
        <w:t xml:space="preserve">Determine and deploy a change management plan to address any issues that might arise after implementing further changes and updates. </w:t>
      </w:r>
    </w:p>
    <w:p w14:paraId="7376B3AC" w14:textId="77777777" w:rsidR="00A86CD3" w:rsidRPr="00A86CD3" w:rsidRDefault="00A86CD3" w:rsidP="001327C0">
      <w:pPr>
        <w:pStyle w:val="ListParagraph"/>
        <w:numPr>
          <w:ilvl w:val="0"/>
          <w:numId w:val="22"/>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Risk Mitigation: </w:t>
      </w:r>
      <w:r w:rsidRPr="00A86CD3">
        <w:rPr>
          <w:rFonts w:ascii="Calibri" w:eastAsia="Calibri" w:hAnsi="Calibri" w:cs="Calibri"/>
          <w:sz w:val="22"/>
          <w:szCs w:val="22"/>
        </w:rPr>
        <w:t xml:space="preserve">Identify, locate, and mange risks as well as document a mitigation plan for potential risks that might arise in the future. </w:t>
      </w:r>
    </w:p>
    <w:p w14:paraId="2BD7B124" w14:textId="77777777" w:rsidR="00A86CD3" w:rsidRPr="00A86CD3" w:rsidRDefault="00A86CD3" w:rsidP="001327C0">
      <w:pPr>
        <w:pStyle w:val="ListParagraph"/>
        <w:numPr>
          <w:ilvl w:val="0"/>
          <w:numId w:val="22"/>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User Acceptance Testing (UAT): </w:t>
      </w:r>
      <w:r w:rsidRPr="00A86CD3">
        <w:rPr>
          <w:rFonts w:ascii="Calibri" w:hAnsi="Calibri" w:cs="Calibri"/>
        </w:rPr>
        <w:tab/>
      </w:r>
      <w:r w:rsidRPr="00A86CD3">
        <w:rPr>
          <w:rFonts w:ascii="Calibri" w:eastAsia="Calibri" w:hAnsi="Calibri" w:cs="Calibri"/>
          <w:sz w:val="22"/>
          <w:szCs w:val="22"/>
        </w:rPr>
        <w:t xml:space="preserve">Involve end-user to test the solution, ensure that they can use the platform without any hinderance to their work. Take timely feedback to make any changes required. </w:t>
      </w:r>
    </w:p>
    <w:p w14:paraId="0CB37C09" w14:textId="77777777" w:rsidR="00A86CD3" w:rsidRPr="00A86CD3" w:rsidRDefault="00A86CD3" w:rsidP="001327C0">
      <w:pPr>
        <w:spacing w:line="480" w:lineRule="auto"/>
        <w:ind w:firstLine="720"/>
        <w:rPr>
          <w:rFonts w:ascii="Calibri" w:eastAsia="Calibri" w:hAnsi="Calibri" w:cs="Calibri"/>
          <w:sz w:val="22"/>
          <w:szCs w:val="22"/>
        </w:rPr>
      </w:pPr>
    </w:p>
    <w:p w14:paraId="5CAA2375" w14:textId="77777777" w:rsidR="00A86CD3" w:rsidRPr="00A86CD3" w:rsidRDefault="00A86CD3" w:rsidP="001327C0">
      <w:pPr>
        <w:spacing w:line="480" w:lineRule="auto"/>
        <w:rPr>
          <w:rFonts w:ascii="Calibri" w:eastAsia="Calibri" w:hAnsi="Calibri" w:cs="Calibri"/>
          <w:b/>
          <w:bCs/>
          <w:sz w:val="22"/>
          <w:szCs w:val="22"/>
        </w:rPr>
      </w:pPr>
      <w:r w:rsidRPr="00A86CD3">
        <w:rPr>
          <w:rFonts w:ascii="Calibri" w:eastAsia="Calibri" w:hAnsi="Calibri" w:cs="Calibri"/>
          <w:b/>
          <w:bCs/>
          <w:sz w:val="22"/>
          <w:szCs w:val="22"/>
        </w:rPr>
        <w:t>Phase V: Training and Support</w:t>
      </w:r>
    </w:p>
    <w:p w14:paraId="061F3692" w14:textId="77777777" w:rsidR="00A86CD3" w:rsidRPr="00A86CD3" w:rsidRDefault="00A86CD3" w:rsidP="001327C0">
      <w:pPr>
        <w:spacing w:line="480" w:lineRule="auto"/>
        <w:rPr>
          <w:rFonts w:ascii="Calibri" w:eastAsia="Calibri" w:hAnsi="Calibri" w:cs="Calibri"/>
          <w:b/>
          <w:sz w:val="22"/>
          <w:szCs w:val="22"/>
        </w:rPr>
      </w:pPr>
      <w:r w:rsidRPr="00A86CD3">
        <w:rPr>
          <w:rFonts w:ascii="Calibri" w:eastAsia="Calibri" w:hAnsi="Calibri" w:cs="Calibri"/>
          <w:b/>
          <w:bCs/>
          <w:sz w:val="22"/>
          <w:szCs w:val="22"/>
        </w:rPr>
        <w:t xml:space="preserve">Objective: </w:t>
      </w:r>
      <w:r w:rsidRPr="00A86CD3">
        <w:rPr>
          <w:rFonts w:ascii="Calibri" w:eastAsia="Calibri" w:hAnsi="Calibri" w:cs="Calibri"/>
          <w:sz w:val="22"/>
          <w:szCs w:val="22"/>
        </w:rPr>
        <w:t>Provide training and ongoing support to ensure a smooth transition, adaption, and efficient use of implemented technologies. Gather feedback to ensure the project met its goal and finally sign off.</w:t>
      </w:r>
    </w:p>
    <w:p w14:paraId="767D2433" w14:textId="77777777" w:rsidR="00A86CD3" w:rsidRPr="00A86CD3" w:rsidRDefault="00A86CD3" w:rsidP="001327C0">
      <w:pPr>
        <w:spacing w:line="480" w:lineRule="auto"/>
        <w:rPr>
          <w:rFonts w:ascii="Calibri" w:eastAsia="Calibri" w:hAnsi="Calibri" w:cs="Calibri"/>
          <w:b/>
          <w:bCs/>
          <w:sz w:val="22"/>
          <w:szCs w:val="22"/>
        </w:rPr>
      </w:pPr>
      <w:r w:rsidRPr="00A86CD3">
        <w:rPr>
          <w:rFonts w:ascii="Calibri" w:eastAsia="Calibri" w:hAnsi="Calibri" w:cs="Calibri"/>
          <w:b/>
          <w:bCs/>
          <w:sz w:val="22"/>
          <w:szCs w:val="22"/>
        </w:rPr>
        <w:t xml:space="preserve">Key Activities: </w:t>
      </w:r>
    </w:p>
    <w:p w14:paraId="39E2BC54" w14:textId="77777777" w:rsidR="00A86CD3" w:rsidRPr="00A86CD3" w:rsidRDefault="00A86CD3" w:rsidP="001327C0">
      <w:pPr>
        <w:pStyle w:val="ListParagraph"/>
        <w:numPr>
          <w:ilvl w:val="0"/>
          <w:numId w:val="25"/>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Training Sessions: </w:t>
      </w:r>
      <w:r w:rsidRPr="00A86CD3">
        <w:rPr>
          <w:rFonts w:ascii="Calibri" w:eastAsia="Calibri" w:hAnsi="Calibri" w:cs="Calibri"/>
          <w:sz w:val="22"/>
          <w:szCs w:val="22"/>
        </w:rPr>
        <w:t xml:space="preserve">Provide end-user training of efficiently using the newly introduced application through various sessions. </w:t>
      </w:r>
    </w:p>
    <w:p w14:paraId="4A5FA979" w14:textId="77777777" w:rsidR="00A86CD3" w:rsidRPr="00A86CD3" w:rsidRDefault="00A86CD3" w:rsidP="001327C0">
      <w:pPr>
        <w:pStyle w:val="ListParagraph"/>
        <w:numPr>
          <w:ilvl w:val="0"/>
          <w:numId w:val="25"/>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Poat-implementation System Monitoring: </w:t>
      </w:r>
      <w:r w:rsidRPr="00A86CD3">
        <w:rPr>
          <w:rFonts w:ascii="Calibri" w:eastAsia="Calibri" w:hAnsi="Calibri" w:cs="Calibri"/>
          <w:sz w:val="22"/>
          <w:szCs w:val="22"/>
        </w:rPr>
        <w:t xml:space="preserve">Monitor the system and the user's work performance to ensure the solution not just meets but exceeds the requirements. </w:t>
      </w:r>
    </w:p>
    <w:p w14:paraId="52F56152" w14:textId="77777777" w:rsidR="00A86CD3" w:rsidRPr="00A86CD3" w:rsidRDefault="00A86CD3" w:rsidP="001327C0">
      <w:pPr>
        <w:pStyle w:val="ListParagraph"/>
        <w:numPr>
          <w:ilvl w:val="0"/>
          <w:numId w:val="25"/>
        </w:numPr>
        <w:spacing w:line="480" w:lineRule="auto"/>
        <w:rPr>
          <w:rFonts w:ascii="Calibri" w:eastAsia="Calibri" w:hAnsi="Calibri" w:cs="Calibri"/>
          <w:b/>
          <w:bCs/>
          <w:sz w:val="22"/>
          <w:szCs w:val="22"/>
        </w:rPr>
      </w:pPr>
      <w:r w:rsidRPr="00A86CD3">
        <w:rPr>
          <w:rFonts w:ascii="Calibri" w:eastAsia="Calibri" w:hAnsi="Calibri" w:cs="Calibri"/>
          <w:b/>
          <w:bCs/>
          <w:sz w:val="22"/>
          <w:szCs w:val="22"/>
        </w:rPr>
        <w:t xml:space="preserve">Post-implementation Support: </w:t>
      </w:r>
      <w:r w:rsidRPr="00A86CD3">
        <w:rPr>
          <w:rFonts w:ascii="Calibri" w:eastAsia="Calibri" w:hAnsi="Calibri" w:cs="Calibri"/>
          <w:sz w:val="22"/>
          <w:szCs w:val="22"/>
        </w:rPr>
        <w:t xml:space="preserve">Ensure ongoing support to the users as they are getting adapted to the new system. </w:t>
      </w:r>
    </w:p>
    <w:p w14:paraId="2AA362E1" w14:textId="77777777" w:rsidR="00A86CD3" w:rsidRPr="00A86CD3" w:rsidRDefault="00A86CD3" w:rsidP="001327C0">
      <w:pPr>
        <w:pStyle w:val="ListParagraph"/>
        <w:numPr>
          <w:ilvl w:val="0"/>
          <w:numId w:val="25"/>
        </w:numPr>
        <w:spacing w:line="480" w:lineRule="auto"/>
        <w:rPr>
          <w:rFonts w:ascii="Calibri" w:eastAsia="Calibri" w:hAnsi="Calibri" w:cs="Calibri"/>
          <w:sz w:val="22"/>
          <w:szCs w:val="22"/>
        </w:rPr>
      </w:pPr>
      <w:r w:rsidRPr="00A86CD3">
        <w:rPr>
          <w:rFonts w:ascii="Calibri" w:eastAsia="Calibri" w:hAnsi="Calibri" w:cs="Calibri"/>
          <w:b/>
          <w:bCs/>
          <w:sz w:val="22"/>
          <w:szCs w:val="22"/>
        </w:rPr>
        <w:lastRenderedPageBreak/>
        <w:t xml:space="preserve">Handover Client Document: </w:t>
      </w:r>
      <w:r w:rsidRPr="00A86CD3">
        <w:rPr>
          <w:rFonts w:ascii="Calibri" w:eastAsia="Calibri" w:hAnsi="Calibri" w:cs="Calibri"/>
          <w:sz w:val="22"/>
          <w:szCs w:val="22"/>
        </w:rPr>
        <w:t xml:space="preserve">Formally and officially handover all the documents to the client including user guide, security protocols, troubleshooting manual, etc. </w:t>
      </w:r>
    </w:p>
    <w:p w14:paraId="59150E47" w14:textId="77777777" w:rsidR="00A86CD3" w:rsidRPr="00A86CD3" w:rsidRDefault="00A86CD3" w:rsidP="001327C0">
      <w:pPr>
        <w:pStyle w:val="ListParagraph"/>
        <w:numPr>
          <w:ilvl w:val="0"/>
          <w:numId w:val="25"/>
        </w:numPr>
        <w:spacing w:line="480" w:lineRule="auto"/>
        <w:rPr>
          <w:rFonts w:ascii="Calibri" w:eastAsia="Calibri" w:hAnsi="Calibri" w:cs="Calibri"/>
          <w:b/>
          <w:bCs/>
          <w:sz w:val="22"/>
          <w:szCs w:val="22"/>
        </w:rPr>
      </w:pPr>
      <w:r w:rsidRPr="00A86CD3">
        <w:rPr>
          <w:rFonts w:ascii="Calibri" w:eastAsia="Calibri" w:hAnsi="Calibri" w:cs="Calibri"/>
          <w:b/>
          <w:bCs/>
          <w:sz w:val="22"/>
          <w:szCs w:val="22"/>
        </w:rPr>
        <w:t xml:space="preserve">Client and Stakeholder Approvals: </w:t>
      </w:r>
      <w:r w:rsidRPr="00A86CD3">
        <w:rPr>
          <w:rFonts w:ascii="Calibri" w:eastAsia="Calibri" w:hAnsi="Calibri" w:cs="Calibri"/>
          <w:sz w:val="22"/>
          <w:szCs w:val="22"/>
        </w:rPr>
        <w:t xml:space="preserve">Conduct a final approval from the client and the stakeholders confirming that the project met its goals. </w:t>
      </w:r>
    </w:p>
    <w:p w14:paraId="17D1B102" w14:textId="77777777" w:rsidR="00A86CD3" w:rsidRDefault="00A86CD3" w:rsidP="001327C0">
      <w:pPr>
        <w:pStyle w:val="ListParagraph"/>
        <w:numPr>
          <w:ilvl w:val="0"/>
          <w:numId w:val="25"/>
        </w:numPr>
        <w:spacing w:line="480" w:lineRule="auto"/>
        <w:rPr>
          <w:rFonts w:ascii="Calibri" w:eastAsia="Calibri" w:hAnsi="Calibri" w:cs="Calibri"/>
          <w:sz w:val="22"/>
          <w:szCs w:val="22"/>
        </w:rPr>
      </w:pPr>
      <w:r w:rsidRPr="00A86CD3">
        <w:rPr>
          <w:rFonts w:ascii="Calibri" w:eastAsia="Calibri" w:hAnsi="Calibri" w:cs="Calibri"/>
          <w:b/>
          <w:bCs/>
          <w:sz w:val="22"/>
          <w:szCs w:val="22"/>
        </w:rPr>
        <w:t xml:space="preserve">Project Sign-off: </w:t>
      </w:r>
      <w:r w:rsidRPr="00A86CD3">
        <w:rPr>
          <w:rFonts w:ascii="Calibri" w:eastAsia="Calibri" w:hAnsi="Calibri" w:cs="Calibri"/>
          <w:sz w:val="22"/>
          <w:szCs w:val="22"/>
        </w:rPr>
        <w:t xml:space="preserve">Officially conclude the meeting by acknowledging the clients, stakeholders, and everyone involved. </w:t>
      </w:r>
    </w:p>
    <w:p w14:paraId="7579847C" w14:textId="77777777" w:rsidR="001327C0" w:rsidRPr="001327C0" w:rsidRDefault="001327C0" w:rsidP="001327C0">
      <w:pPr>
        <w:spacing w:line="480" w:lineRule="auto"/>
        <w:ind w:left="360"/>
        <w:rPr>
          <w:rFonts w:ascii="Calibri" w:eastAsia="Calibri" w:hAnsi="Calibri" w:cs="Calibri"/>
          <w:sz w:val="22"/>
          <w:szCs w:val="22"/>
        </w:rPr>
      </w:pPr>
    </w:p>
    <w:p w14:paraId="62804CD3" w14:textId="77777777" w:rsidR="00A86CD3" w:rsidRPr="001327C0" w:rsidRDefault="00A86CD3" w:rsidP="001327C0">
      <w:pPr>
        <w:spacing w:line="480" w:lineRule="auto"/>
        <w:rPr>
          <w:rFonts w:ascii="Calibri" w:eastAsia="Calibri" w:hAnsi="Calibri" w:cs="Calibri"/>
          <w:b/>
          <w:bCs/>
          <w:sz w:val="32"/>
          <w:szCs w:val="32"/>
        </w:rPr>
      </w:pPr>
      <w:r w:rsidRPr="001327C0">
        <w:rPr>
          <w:rFonts w:ascii="Calibri" w:eastAsia="Calibri" w:hAnsi="Calibri" w:cs="Calibri"/>
          <w:b/>
          <w:sz w:val="32"/>
          <w:szCs w:val="32"/>
        </w:rPr>
        <w:t xml:space="preserve">Control Accounts: </w:t>
      </w:r>
    </w:p>
    <w:p w14:paraId="6F103635" w14:textId="77777777" w:rsidR="00A86CD3" w:rsidRPr="00A86CD3" w:rsidRDefault="00A86CD3" w:rsidP="001327C0">
      <w:pPr>
        <w:spacing w:line="480" w:lineRule="auto"/>
        <w:rPr>
          <w:rFonts w:ascii="Calibri" w:eastAsia="Calibri" w:hAnsi="Calibri" w:cs="Calibri"/>
          <w:sz w:val="22"/>
          <w:szCs w:val="22"/>
        </w:rPr>
      </w:pPr>
      <w:r w:rsidRPr="00A86CD3">
        <w:rPr>
          <w:rFonts w:ascii="Calibri" w:eastAsia="Calibri" w:hAnsi="Calibri" w:cs="Calibri"/>
          <w:sz w:val="22"/>
          <w:szCs w:val="22"/>
        </w:rPr>
        <w:t>Below are the high-level management tools that would be used in the project:</w:t>
      </w:r>
    </w:p>
    <w:p w14:paraId="5BFC7D3F" w14:textId="77777777" w:rsidR="00A86CD3" w:rsidRPr="00A86CD3" w:rsidRDefault="00A86CD3" w:rsidP="001327C0">
      <w:pPr>
        <w:spacing w:line="480" w:lineRule="auto"/>
        <w:rPr>
          <w:rFonts w:ascii="Calibri" w:eastAsia="Calibri" w:hAnsi="Calibri" w:cs="Calibri"/>
          <w:b/>
          <w:sz w:val="22"/>
          <w:szCs w:val="22"/>
        </w:rPr>
      </w:pPr>
      <w:r w:rsidRPr="00A86CD3">
        <w:rPr>
          <w:rFonts w:ascii="Calibri" w:eastAsia="Calibri" w:hAnsi="Calibri" w:cs="Calibri"/>
          <w:b/>
          <w:sz w:val="22"/>
          <w:szCs w:val="22"/>
        </w:rPr>
        <w:t>Phase I: Discovery and Planning</w:t>
      </w:r>
    </w:p>
    <w:p w14:paraId="005DCC9B" w14:textId="77777777" w:rsidR="00A86CD3" w:rsidRPr="00A86CD3" w:rsidRDefault="00A86CD3" w:rsidP="001327C0">
      <w:pPr>
        <w:spacing w:line="480" w:lineRule="auto"/>
        <w:rPr>
          <w:rFonts w:ascii="Calibri" w:eastAsia="Calibri" w:hAnsi="Calibri" w:cs="Calibri"/>
          <w:sz w:val="22"/>
          <w:szCs w:val="22"/>
        </w:rPr>
      </w:pPr>
      <w:r w:rsidRPr="00A86CD3">
        <w:rPr>
          <w:rFonts w:ascii="Calibri" w:eastAsia="Calibri" w:hAnsi="Calibri" w:cs="Calibri"/>
          <w:sz w:val="22"/>
          <w:szCs w:val="22"/>
        </w:rPr>
        <w:t>Estimated Cost: $50,000</w:t>
      </w:r>
    </w:p>
    <w:p w14:paraId="297F0D4F" w14:textId="77777777" w:rsidR="00A86CD3" w:rsidRPr="00A86CD3" w:rsidRDefault="00A86CD3" w:rsidP="001327C0">
      <w:pPr>
        <w:spacing w:line="480" w:lineRule="auto"/>
        <w:rPr>
          <w:rFonts w:ascii="Calibri" w:eastAsia="Calibri" w:hAnsi="Calibri" w:cs="Calibri"/>
          <w:sz w:val="22"/>
          <w:szCs w:val="22"/>
        </w:rPr>
      </w:pPr>
      <w:r w:rsidRPr="00A86CD3">
        <w:rPr>
          <w:rFonts w:ascii="Calibri" w:eastAsia="Calibri" w:hAnsi="Calibri" w:cs="Calibri"/>
          <w:sz w:val="22"/>
          <w:szCs w:val="22"/>
        </w:rPr>
        <w:t>This includes costs related to:</w:t>
      </w:r>
    </w:p>
    <w:p w14:paraId="0A2E4F9E" w14:textId="77777777" w:rsidR="00A86CD3" w:rsidRPr="00A86CD3" w:rsidRDefault="00A86CD3" w:rsidP="001327C0">
      <w:pPr>
        <w:pStyle w:val="ListParagraph"/>
        <w:numPr>
          <w:ilvl w:val="0"/>
          <w:numId w:val="15"/>
        </w:numPr>
        <w:spacing w:line="480" w:lineRule="auto"/>
        <w:rPr>
          <w:rFonts w:ascii="Calibri" w:eastAsia="Calibri" w:hAnsi="Calibri" w:cs="Calibri"/>
          <w:sz w:val="22"/>
          <w:szCs w:val="22"/>
        </w:rPr>
      </w:pPr>
      <w:r w:rsidRPr="00A86CD3">
        <w:rPr>
          <w:rFonts w:ascii="Calibri" w:eastAsia="Calibri" w:hAnsi="Calibri" w:cs="Calibri"/>
          <w:sz w:val="22"/>
          <w:szCs w:val="22"/>
        </w:rPr>
        <w:t>Project Planning</w:t>
      </w:r>
    </w:p>
    <w:p w14:paraId="2DB11FF0" w14:textId="77777777" w:rsidR="00A86CD3" w:rsidRPr="00A86CD3" w:rsidRDefault="00A86CD3" w:rsidP="001327C0">
      <w:pPr>
        <w:pStyle w:val="ListParagraph"/>
        <w:numPr>
          <w:ilvl w:val="0"/>
          <w:numId w:val="15"/>
        </w:numPr>
        <w:spacing w:line="480" w:lineRule="auto"/>
        <w:rPr>
          <w:rFonts w:ascii="Calibri" w:eastAsia="Calibri" w:hAnsi="Calibri" w:cs="Calibri"/>
          <w:sz w:val="22"/>
          <w:szCs w:val="22"/>
        </w:rPr>
      </w:pPr>
      <w:r w:rsidRPr="00A86CD3">
        <w:rPr>
          <w:rFonts w:ascii="Calibri" w:eastAsia="Calibri" w:hAnsi="Calibri" w:cs="Calibri"/>
          <w:sz w:val="22"/>
          <w:szCs w:val="22"/>
        </w:rPr>
        <w:t>Meetings</w:t>
      </w:r>
    </w:p>
    <w:p w14:paraId="7F231539" w14:textId="77777777" w:rsidR="00A86CD3" w:rsidRPr="00A86CD3" w:rsidRDefault="00A86CD3" w:rsidP="001327C0">
      <w:pPr>
        <w:pStyle w:val="ListParagraph"/>
        <w:numPr>
          <w:ilvl w:val="0"/>
          <w:numId w:val="15"/>
        </w:numPr>
        <w:spacing w:line="480" w:lineRule="auto"/>
        <w:rPr>
          <w:rFonts w:ascii="Calibri" w:eastAsia="Calibri" w:hAnsi="Calibri" w:cs="Calibri"/>
          <w:sz w:val="22"/>
          <w:szCs w:val="22"/>
        </w:rPr>
      </w:pPr>
      <w:r w:rsidRPr="00A86CD3">
        <w:rPr>
          <w:rFonts w:ascii="Calibri" w:eastAsia="Calibri" w:hAnsi="Calibri" w:cs="Calibri"/>
          <w:sz w:val="22"/>
          <w:szCs w:val="22"/>
        </w:rPr>
        <w:t>Project Charter Development</w:t>
      </w:r>
    </w:p>
    <w:p w14:paraId="7FF22024" w14:textId="77777777" w:rsidR="00A86CD3" w:rsidRPr="00A86CD3" w:rsidRDefault="00A86CD3" w:rsidP="001327C0">
      <w:pPr>
        <w:pStyle w:val="ListParagraph"/>
        <w:numPr>
          <w:ilvl w:val="0"/>
          <w:numId w:val="15"/>
        </w:numPr>
        <w:spacing w:line="480" w:lineRule="auto"/>
        <w:rPr>
          <w:rFonts w:ascii="Calibri" w:eastAsia="Calibri" w:hAnsi="Calibri" w:cs="Calibri"/>
          <w:sz w:val="22"/>
          <w:szCs w:val="22"/>
        </w:rPr>
      </w:pPr>
      <w:r w:rsidRPr="00A86CD3">
        <w:rPr>
          <w:rFonts w:ascii="Calibri" w:eastAsia="Calibri" w:hAnsi="Calibri" w:cs="Calibri"/>
          <w:sz w:val="22"/>
          <w:szCs w:val="22"/>
        </w:rPr>
        <w:t>Resource Planning</w:t>
      </w:r>
    </w:p>
    <w:p w14:paraId="06C80FC6" w14:textId="77777777" w:rsidR="00A86CD3" w:rsidRPr="00A86CD3" w:rsidRDefault="00A86CD3" w:rsidP="001327C0">
      <w:pPr>
        <w:pStyle w:val="ListParagraph"/>
        <w:numPr>
          <w:ilvl w:val="0"/>
          <w:numId w:val="15"/>
        </w:numPr>
        <w:spacing w:line="480" w:lineRule="auto"/>
        <w:rPr>
          <w:rFonts w:ascii="Calibri" w:eastAsia="Calibri" w:hAnsi="Calibri" w:cs="Calibri"/>
          <w:sz w:val="22"/>
          <w:szCs w:val="22"/>
        </w:rPr>
      </w:pPr>
      <w:r w:rsidRPr="00A86CD3">
        <w:rPr>
          <w:rFonts w:ascii="Calibri" w:eastAsia="Calibri" w:hAnsi="Calibri" w:cs="Calibri"/>
          <w:sz w:val="22"/>
          <w:szCs w:val="22"/>
        </w:rPr>
        <w:t>Requirements Gathering</w:t>
      </w:r>
    </w:p>
    <w:p w14:paraId="4411DACC" w14:textId="77777777" w:rsidR="00A86CD3" w:rsidRPr="00A86CD3" w:rsidRDefault="00A86CD3" w:rsidP="001327C0">
      <w:pPr>
        <w:spacing w:line="480" w:lineRule="auto"/>
        <w:rPr>
          <w:rFonts w:ascii="Calibri" w:eastAsia="Calibri" w:hAnsi="Calibri" w:cs="Calibri"/>
          <w:b/>
          <w:sz w:val="22"/>
          <w:szCs w:val="22"/>
        </w:rPr>
      </w:pPr>
      <w:r w:rsidRPr="00A86CD3">
        <w:rPr>
          <w:rFonts w:ascii="Calibri" w:eastAsia="Calibri" w:hAnsi="Calibri" w:cs="Calibri"/>
          <w:b/>
          <w:sz w:val="22"/>
          <w:szCs w:val="22"/>
        </w:rPr>
        <w:t>Phase II: Designing</w:t>
      </w:r>
    </w:p>
    <w:p w14:paraId="7C03A2F7" w14:textId="77777777" w:rsidR="00A86CD3" w:rsidRPr="00A86CD3" w:rsidRDefault="00A86CD3" w:rsidP="001327C0">
      <w:pPr>
        <w:spacing w:line="480" w:lineRule="auto"/>
        <w:rPr>
          <w:rFonts w:ascii="Calibri" w:eastAsia="Calibri" w:hAnsi="Calibri" w:cs="Calibri"/>
          <w:b/>
          <w:sz w:val="22"/>
          <w:szCs w:val="22"/>
        </w:rPr>
      </w:pPr>
      <w:r w:rsidRPr="00A86CD3">
        <w:rPr>
          <w:rFonts w:ascii="Calibri" w:eastAsia="Calibri" w:hAnsi="Calibri" w:cs="Calibri"/>
          <w:sz w:val="22"/>
          <w:szCs w:val="22"/>
        </w:rPr>
        <w:t>Estimated Cost: $10,000</w:t>
      </w:r>
    </w:p>
    <w:p w14:paraId="328FDC49" w14:textId="77777777" w:rsidR="00A86CD3" w:rsidRPr="00A86CD3" w:rsidRDefault="00A86CD3" w:rsidP="001327C0">
      <w:pPr>
        <w:spacing w:line="480" w:lineRule="auto"/>
        <w:rPr>
          <w:rFonts w:ascii="Calibri" w:eastAsia="Calibri" w:hAnsi="Calibri" w:cs="Calibri"/>
          <w:sz w:val="22"/>
          <w:szCs w:val="22"/>
        </w:rPr>
      </w:pPr>
      <w:r w:rsidRPr="00A86CD3">
        <w:rPr>
          <w:rFonts w:ascii="Calibri" w:eastAsia="Calibri" w:hAnsi="Calibri" w:cs="Calibri"/>
          <w:sz w:val="22"/>
          <w:szCs w:val="22"/>
        </w:rPr>
        <w:t>This includes costs related to designing,</w:t>
      </w:r>
    </w:p>
    <w:p w14:paraId="5402AE6A" w14:textId="77777777" w:rsidR="00A86CD3" w:rsidRPr="00A86CD3" w:rsidRDefault="00A86CD3" w:rsidP="001327C0">
      <w:pPr>
        <w:pStyle w:val="ListParagraph"/>
        <w:numPr>
          <w:ilvl w:val="0"/>
          <w:numId w:val="16"/>
        </w:numPr>
        <w:spacing w:line="480" w:lineRule="auto"/>
        <w:rPr>
          <w:rFonts w:ascii="Calibri" w:eastAsia="Calibri" w:hAnsi="Calibri" w:cs="Calibri"/>
          <w:sz w:val="22"/>
          <w:szCs w:val="22"/>
        </w:rPr>
      </w:pPr>
      <w:r w:rsidRPr="00A86CD3">
        <w:rPr>
          <w:rFonts w:ascii="Calibri" w:eastAsia="Calibri" w:hAnsi="Calibri" w:cs="Calibri"/>
          <w:sz w:val="22"/>
          <w:szCs w:val="22"/>
        </w:rPr>
        <w:lastRenderedPageBreak/>
        <w:t>System Architecture</w:t>
      </w:r>
    </w:p>
    <w:p w14:paraId="05EA06CE" w14:textId="77777777" w:rsidR="00A86CD3" w:rsidRPr="00A86CD3" w:rsidRDefault="00A86CD3" w:rsidP="001327C0">
      <w:pPr>
        <w:pStyle w:val="ListParagraph"/>
        <w:numPr>
          <w:ilvl w:val="0"/>
          <w:numId w:val="16"/>
        </w:numPr>
        <w:spacing w:after="0" w:line="480" w:lineRule="auto"/>
        <w:rPr>
          <w:rFonts w:ascii="Calibri" w:eastAsia="Calibri" w:hAnsi="Calibri" w:cs="Calibri"/>
          <w:sz w:val="22"/>
          <w:szCs w:val="22"/>
        </w:rPr>
      </w:pPr>
      <w:r w:rsidRPr="00A86CD3">
        <w:rPr>
          <w:rFonts w:ascii="Calibri" w:eastAsia="Calibri" w:hAnsi="Calibri" w:cs="Calibri"/>
          <w:sz w:val="22"/>
          <w:szCs w:val="22"/>
        </w:rPr>
        <w:t>Security Architecture</w:t>
      </w:r>
    </w:p>
    <w:p w14:paraId="7E13CEB2" w14:textId="77777777" w:rsidR="00A86CD3" w:rsidRPr="00A86CD3" w:rsidRDefault="00A86CD3" w:rsidP="001327C0">
      <w:pPr>
        <w:pStyle w:val="ListParagraph"/>
        <w:numPr>
          <w:ilvl w:val="0"/>
          <w:numId w:val="16"/>
        </w:numPr>
        <w:spacing w:after="0" w:line="480" w:lineRule="auto"/>
        <w:rPr>
          <w:rFonts w:ascii="Calibri" w:eastAsia="Calibri" w:hAnsi="Calibri" w:cs="Calibri"/>
          <w:sz w:val="22"/>
          <w:szCs w:val="22"/>
        </w:rPr>
      </w:pPr>
      <w:r w:rsidRPr="00A86CD3">
        <w:rPr>
          <w:rFonts w:ascii="Calibri" w:eastAsia="Calibri" w:hAnsi="Calibri" w:cs="Calibri"/>
          <w:sz w:val="22"/>
          <w:szCs w:val="22"/>
        </w:rPr>
        <w:t>Risk Assessment</w:t>
      </w:r>
    </w:p>
    <w:p w14:paraId="58ED75E7" w14:textId="77777777" w:rsidR="00A86CD3" w:rsidRPr="00A86CD3" w:rsidRDefault="00A86CD3" w:rsidP="001327C0">
      <w:pPr>
        <w:pStyle w:val="ListParagraph"/>
        <w:numPr>
          <w:ilvl w:val="0"/>
          <w:numId w:val="16"/>
        </w:numPr>
        <w:spacing w:after="0" w:line="480" w:lineRule="auto"/>
        <w:rPr>
          <w:rFonts w:ascii="Calibri" w:eastAsia="Calibri" w:hAnsi="Calibri" w:cs="Calibri"/>
          <w:sz w:val="22"/>
          <w:szCs w:val="22"/>
        </w:rPr>
      </w:pPr>
      <w:r w:rsidRPr="00A86CD3">
        <w:rPr>
          <w:rFonts w:ascii="Calibri" w:eastAsia="Calibri" w:hAnsi="Calibri" w:cs="Calibri"/>
          <w:sz w:val="22"/>
          <w:szCs w:val="22"/>
        </w:rPr>
        <w:t>Data Flow Mapping</w:t>
      </w:r>
    </w:p>
    <w:p w14:paraId="28D106D8" w14:textId="77777777" w:rsidR="00A86CD3" w:rsidRPr="00A86CD3" w:rsidRDefault="00A86CD3" w:rsidP="001327C0">
      <w:pPr>
        <w:pStyle w:val="ListParagraph"/>
        <w:numPr>
          <w:ilvl w:val="0"/>
          <w:numId w:val="16"/>
        </w:numPr>
        <w:spacing w:after="0" w:line="480" w:lineRule="auto"/>
        <w:rPr>
          <w:rFonts w:ascii="Calibri" w:eastAsia="Calibri" w:hAnsi="Calibri" w:cs="Calibri"/>
          <w:sz w:val="22"/>
          <w:szCs w:val="22"/>
        </w:rPr>
      </w:pPr>
      <w:r w:rsidRPr="00A86CD3">
        <w:rPr>
          <w:rFonts w:ascii="Calibri" w:eastAsia="Calibri" w:hAnsi="Calibri" w:cs="Calibri"/>
          <w:sz w:val="22"/>
          <w:szCs w:val="22"/>
        </w:rPr>
        <w:t>Test Cases</w:t>
      </w:r>
    </w:p>
    <w:p w14:paraId="760063D5" w14:textId="77777777" w:rsidR="00A86CD3" w:rsidRPr="00A86CD3" w:rsidRDefault="00A86CD3" w:rsidP="001327C0">
      <w:pPr>
        <w:spacing w:line="480" w:lineRule="auto"/>
        <w:rPr>
          <w:rFonts w:ascii="Calibri" w:hAnsi="Calibri" w:cs="Calibri"/>
        </w:rPr>
      </w:pPr>
    </w:p>
    <w:p w14:paraId="0802DAA4" w14:textId="77777777" w:rsidR="00A86CD3" w:rsidRPr="00A86CD3" w:rsidRDefault="00A86CD3" w:rsidP="001327C0">
      <w:pPr>
        <w:spacing w:line="480" w:lineRule="auto"/>
        <w:rPr>
          <w:rFonts w:ascii="Calibri" w:eastAsia="Calibri" w:hAnsi="Calibri" w:cs="Calibri"/>
          <w:b/>
          <w:sz w:val="22"/>
          <w:szCs w:val="22"/>
        </w:rPr>
      </w:pPr>
      <w:r w:rsidRPr="00A86CD3">
        <w:rPr>
          <w:rFonts w:ascii="Calibri" w:eastAsia="Calibri" w:hAnsi="Calibri" w:cs="Calibri"/>
          <w:b/>
          <w:sz w:val="22"/>
          <w:szCs w:val="22"/>
        </w:rPr>
        <w:t>Phase III: Solution Configuration and Content Migration</w:t>
      </w:r>
    </w:p>
    <w:p w14:paraId="708A8D95" w14:textId="77777777" w:rsidR="00A86CD3" w:rsidRPr="00A86CD3" w:rsidRDefault="00A86CD3" w:rsidP="001327C0">
      <w:pPr>
        <w:spacing w:line="480" w:lineRule="auto"/>
        <w:rPr>
          <w:rFonts w:ascii="Calibri" w:eastAsia="Calibri" w:hAnsi="Calibri" w:cs="Calibri"/>
          <w:b/>
          <w:sz w:val="22"/>
          <w:szCs w:val="22"/>
        </w:rPr>
      </w:pPr>
      <w:r w:rsidRPr="00A86CD3">
        <w:rPr>
          <w:rFonts w:ascii="Calibri" w:eastAsia="Calibri" w:hAnsi="Calibri" w:cs="Calibri"/>
          <w:sz w:val="22"/>
          <w:szCs w:val="22"/>
        </w:rPr>
        <w:t>Estimated Cost: $25,000</w:t>
      </w:r>
    </w:p>
    <w:p w14:paraId="0E667C53" w14:textId="77777777" w:rsidR="00A86CD3" w:rsidRPr="00A86CD3" w:rsidRDefault="00A86CD3" w:rsidP="001327C0">
      <w:pPr>
        <w:spacing w:line="480" w:lineRule="auto"/>
        <w:rPr>
          <w:rFonts w:ascii="Calibri" w:eastAsia="Calibri" w:hAnsi="Calibri" w:cs="Calibri"/>
          <w:sz w:val="22"/>
          <w:szCs w:val="22"/>
        </w:rPr>
      </w:pPr>
      <w:r w:rsidRPr="00A86CD3">
        <w:rPr>
          <w:rFonts w:ascii="Calibri" w:eastAsia="Calibri" w:hAnsi="Calibri" w:cs="Calibri"/>
          <w:sz w:val="22"/>
          <w:szCs w:val="22"/>
        </w:rPr>
        <w:t>This includes costs related to configuration and migration,</w:t>
      </w:r>
    </w:p>
    <w:p w14:paraId="0CBC44E9" w14:textId="77777777" w:rsidR="00A86CD3" w:rsidRPr="00A86CD3" w:rsidRDefault="00A86CD3" w:rsidP="001327C0">
      <w:pPr>
        <w:pStyle w:val="ListParagraph"/>
        <w:numPr>
          <w:ilvl w:val="0"/>
          <w:numId w:val="17"/>
        </w:numPr>
        <w:spacing w:line="480" w:lineRule="auto"/>
        <w:rPr>
          <w:rFonts w:ascii="Calibri" w:eastAsia="Calibri" w:hAnsi="Calibri" w:cs="Calibri"/>
          <w:sz w:val="22"/>
          <w:szCs w:val="22"/>
        </w:rPr>
      </w:pPr>
      <w:r w:rsidRPr="00A86CD3">
        <w:rPr>
          <w:rFonts w:ascii="Calibri" w:eastAsia="Calibri" w:hAnsi="Calibri" w:cs="Calibri"/>
          <w:sz w:val="22"/>
          <w:szCs w:val="22"/>
        </w:rPr>
        <w:t>System Configuration</w:t>
      </w:r>
    </w:p>
    <w:p w14:paraId="2DAC606F" w14:textId="77777777" w:rsidR="00A86CD3" w:rsidRPr="00A86CD3" w:rsidRDefault="00A86CD3" w:rsidP="001327C0">
      <w:pPr>
        <w:pStyle w:val="ListParagraph"/>
        <w:numPr>
          <w:ilvl w:val="0"/>
          <w:numId w:val="17"/>
        </w:numPr>
        <w:spacing w:after="0" w:line="480" w:lineRule="auto"/>
        <w:rPr>
          <w:rFonts w:ascii="Calibri" w:eastAsia="Calibri" w:hAnsi="Calibri" w:cs="Calibri"/>
          <w:sz w:val="22"/>
          <w:szCs w:val="22"/>
        </w:rPr>
      </w:pPr>
      <w:r w:rsidRPr="00A86CD3">
        <w:rPr>
          <w:rFonts w:ascii="Calibri" w:eastAsia="Calibri" w:hAnsi="Calibri" w:cs="Calibri"/>
          <w:sz w:val="22"/>
          <w:szCs w:val="22"/>
        </w:rPr>
        <w:t xml:space="preserve">Consulting </w:t>
      </w:r>
    </w:p>
    <w:p w14:paraId="48FC483B" w14:textId="77777777" w:rsidR="00A86CD3" w:rsidRPr="00A86CD3" w:rsidRDefault="00A86CD3" w:rsidP="001327C0">
      <w:pPr>
        <w:pStyle w:val="ListParagraph"/>
        <w:numPr>
          <w:ilvl w:val="0"/>
          <w:numId w:val="17"/>
        </w:numPr>
        <w:spacing w:after="0" w:line="480" w:lineRule="auto"/>
        <w:rPr>
          <w:rFonts w:ascii="Calibri" w:eastAsia="Calibri" w:hAnsi="Calibri" w:cs="Calibri"/>
          <w:sz w:val="22"/>
          <w:szCs w:val="22"/>
        </w:rPr>
      </w:pPr>
      <w:r w:rsidRPr="00A86CD3">
        <w:rPr>
          <w:rFonts w:ascii="Calibri" w:eastAsia="Calibri" w:hAnsi="Calibri" w:cs="Calibri"/>
          <w:sz w:val="22"/>
          <w:szCs w:val="22"/>
        </w:rPr>
        <w:t xml:space="preserve">Data Migration </w:t>
      </w:r>
    </w:p>
    <w:p w14:paraId="116BEB55" w14:textId="77777777" w:rsidR="00A86CD3" w:rsidRPr="00A86CD3" w:rsidRDefault="00A86CD3" w:rsidP="001327C0">
      <w:pPr>
        <w:pStyle w:val="ListParagraph"/>
        <w:numPr>
          <w:ilvl w:val="0"/>
          <w:numId w:val="17"/>
        </w:numPr>
        <w:spacing w:after="0" w:line="480" w:lineRule="auto"/>
        <w:rPr>
          <w:rFonts w:ascii="Calibri" w:eastAsia="Calibri" w:hAnsi="Calibri" w:cs="Calibri"/>
          <w:sz w:val="22"/>
          <w:szCs w:val="22"/>
        </w:rPr>
      </w:pPr>
      <w:r w:rsidRPr="00A86CD3">
        <w:rPr>
          <w:rFonts w:ascii="Calibri" w:eastAsia="Calibri" w:hAnsi="Calibri" w:cs="Calibri"/>
          <w:sz w:val="22"/>
          <w:szCs w:val="22"/>
        </w:rPr>
        <w:t>Data Integration</w:t>
      </w:r>
    </w:p>
    <w:p w14:paraId="742FE4EE" w14:textId="77777777" w:rsidR="00A86CD3" w:rsidRPr="00A86CD3" w:rsidRDefault="00A86CD3" w:rsidP="001327C0">
      <w:pPr>
        <w:pStyle w:val="ListParagraph"/>
        <w:numPr>
          <w:ilvl w:val="0"/>
          <w:numId w:val="17"/>
        </w:numPr>
        <w:spacing w:after="0" w:line="480" w:lineRule="auto"/>
        <w:rPr>
          <w:rFonts w:ascii="Calibri" w:eastAsia="Calibri" w:hAnsi="Calibri" w:cs="Calibri"/>
          <w:sz w:val="22"/>
          <w:szCs w:val="22"/>
        </w:rPr>
      </w:pPr>
      <w:r w:rsidRPr="00A86CD3">
        <w:rPr>
          <w:rFonts w:ascii="Calibri" w:eastAsia="Calibri" w:hAnsi="Calibri" w:cs="Calibri"/>
          <w:sz w:val="22"/>
          <w:szCs w:val="22"/>
        </w:rPr>
        <w:t>Downtime Management</w:t>
      </w:r>
    </w:p>
    <w:p w14:paraId="6C6E827B" w14:textId="77777777" w:rsidR="00A86CD3" w:rsidRPr="00A86CD3" w:rsidRDefault="00A86CD3" w:rsidP="001327C0">
      <w:pPr>
        <w:spacing w:line="480" w:lineRule="auto"/>
        <w:rPr>
          <w:rFonts w:ascii="Calibri" w:hAnsi="Calibri" w:cs="Calibri"/>
        </w:rPr>
      </w:pPr>
    </w:p>
    <w:p w14:paraId="6690AAFB" w14:textId="77777777" w:rsidR="00A86CD3" w:rsidRPr="00A86CD3" w:rsidRDefault="00A86CD3" w:rsidP="001327C0">
      <w:pPr>
        <w:spacing w:line="480" w:lineRule="auto"/>
        <w:rPr>
          <w:rFonts w:ascii="Calibri" w:eastAsia="Calibri" w:hAnsi="Calibri" w:cs="Calibri"/>
          <w:b/>
          <w:sz w:val="22"/>
          <w:szCs w:val="22"/>
        </w:rPr>
      </w:pPr>
      <w:r w:rsidRPr="00A86CD3">
        <w:rPr>
          <w:rFonts w:ascii="Calibri" w:eastAsia="Calibri" w:hAnsi="Calibri" w:cs="Calibri"/>
          <w:b/>
          <w:sz w:val="22"/>
          <w:szCs w:val="22"/>
        </w:rPr>
        <w:t xml:space="preserve">Phase IV: Implementation and Testing: </w:t>
      </w:r>
    </w:p>
    <w:p w14:paraId="56FC5A97" w14:textId="77777777" w:rsidR="00A86CD3" w:rsidRPr="00A86CD3" w:rsidRDefault="00A86CD3" w:rsidP="001327C0">
      <w:pPr>
        <w:spacing w:line="480" w:lineRule="auto"/>
        <w:rPr>
          <w:rFonts w:ascii="Calibri" w:eastAsia="Calibri" w:hAnsi="Calibri" w:cs="Calibri"/>
          <w:b/>
          <w:bCs/>
          <w:sz w:val="22"/>
          <w:szCs w:val="22"/>
        </w:rPr>
      </w:pPr>
      <w:r w:rsidRPr="00A86CD3">
        <w:rPr>
          <w:rFonts w:ascii="Calibri" w:eastAsia="Calibri" w:hAnsi="Calibri" w:cs="Calibri"/>
          <w:sz w:val="22"/>
          <w:szCs w:val="22"/>
        </w:rPr>
        <w:t>Estimated Cost: $70,000</w:t>
      </w:r>
    </w:p>
    <w:p w14:paraId="2A2C32EA" w14:textId="77777777" w:rsidR="00A86CD3" w:rsidRPr="00A86CD3" w:rsidRDefault="00A86CD3" w:rsidP="001327C0">
      <w:pPr>
        <w:spacing w:line="480" w:lineRule="auto"/>
        <w:rPr>
          <w:rFonts w:ascii="Calibri" w:eastAsia="Calibri" w:hAnsi="Calibri" w:cs="Calibri"/>
          <w:sz w:val="22"/>
          <w:szCs w:val="22"/>
        </w:rPr>
      </w:pPr>
      <w:r w:rsidRPr="00A86CD3">
        <w:rPr>
          <w:rFonts w:ascii="Calibri" w:eastAsia="Calibri" w:hAnsi="Calibri" w:cs="Calibri"/>
          <w:sz w:val="22"/>
          <w:szCs w:val="22"/>
        </w:rPr>
        <w:t>This includes related to implementing the solution and testing,</w:t>
      </w:r>
    </w:p>
    <w:p w14:paraId="7CAA0F99" w14:textId="77777777" w:rsidR="00A86CD3" w:rsidRPr="00A86CD3" w:rsidRDefault="00A86CD3" w:rsidP="001327C0">
      <w:pPr>
        <w:pStyle w:val="ListParagraph"/>
        <w:numPr>
          <w:ilvl w:val="0"/>
          <w:numId w:val="26"/>
        </w:numPr>
        <w:spacing w:after="0" w:line="480" w:lineRule="auto"/>
        <w:rPr>
          <w:rFonts w:ascii="Calibri" w:eastAsia="Calibri" w:hAnsi="Calibri" w:cs="Calibri"/>
          <w:sz w:val="22"/>
          <w:szCs w:val="22"/>
        </w:rPr>
      </w:pPr>
      <w:r w:rsidRPr="00A86CD3">
        <w:rPr>
          <w:rFonts w:ascii="Calibri" w:eastAsia="Calibri" w:hAnsi="Calibri" w:cs="Calibri"/>
          <w:sz w:val="22"/>
          <w:szCs w:val="22"/>
        </w:rPr>
        <w:t>Software Implementation</w:t>
      </w:r>
    </w:p>
    <w:p w14:paraId="2325638F" w14:textId="77777777" w:rsidR="00A86CD3" w:rsidRPr="00A86CD3" w:rsidRDefault="00A86CD3" w:rsidP="001327C0">
      <w:pPr>
        <w:pStyle w:val="ListParagraph"/>
        <w:numPr>
          <w:ilvl w:val="0"/>
          <w:numId w:val="26"/>
        </w:numPr>
        <w:spacing w:after="0" w:line="480" w:lineRule="auto"/>
        <w:rPr>
          <w:rFonts w:ascii="Calibri" w:eastAsia="Calibri" w:hAnsi="Calibri" w:cs="Calibri"/>
          <w:sz w:val="22"/>
          <w:szCs w:val="22"/>
        </w:rPr>
      </w:pPr>
      <w:r w:rsidRPr="00A86CD3">
        <w:rPr>
          <w:rFonts w:ascii="Calibri" w:eastAsia="Calibri" w:hAnsi="Calibri" w:cs="Calibri"/>
          <w:sz w:val="22"/>
          <w:szCs w:val="22"/>
        </w:rPr>
        <w:t>Hardware Implementation</w:t>
      </w:r>
    </w:p>
    <w:p w14:paraId="6C692BE7" w14:textId="77777777" w:rsidR="00A86CD3" w:rsidRPr="00A86CD3" w:rsidRDefault="00A86CD3" w:rsidP="001327C0">
      <w:pPr>
        <w:pStyle w:val="ListParagraph"/>
        <w:numPr>
          <w:ilvl w:val="0"/>
          <w:numId w:val="26"/>
        </w:numPr>
        <w:spacing w:after="0" w:line="480" w:lineRule="auto"/>
        <w:rPr>
          <w:rFonts w:ascii="Calibri" w:eastAsia="Calibri" w:hAnsi="Calibri" w:cs="Calibri"/>
          <w:sz w:val="22"/>
          <w:szCs w:val="22"/>
        </w:rPr>
      </w:pPr>
      <w:r w:rsidRPr="00A86CD3">
        <w:rPr>
          <w:rFonts w:ascii="Calibri" w:eastAsia="Calibri" w:hAnsi="Calibri" w:cs="Calibri"/>
          <w:sz w:val="22"/>
          <w:szCs w:val="22"/>
        </w:rPr>
        <w:t xml:space="preserve">Pilot Testing </w:t>
      </w:r>
    </w:p>
    <w:p w14:paraId="19C63DA6" w14:textId="77777777" w:rsidR="00A86CD3" w:rsidRPr="00A86CD3" w:rsidRDefault="00A86CD3" w:rsidP="001327C0">
      <w:pPr>
        <w:pStyle w:val="ListParagraph"/>
        <w:numPr>
          <w:ilvl w:val="0"/>
          <w:numId w:val="26"/>
        </w:numPr>
        <w:spacing w:after="0" w:line="480" w:lineRule="auto"/>
        <w:rPr>
          <w:rFonts w:ascii="Calibri" w:eastAsia="Calibri" w:hAnsi="Calibri" w:cs="Calibri"/>
          <w:sz w:val="22"/>
          <w:szCs w:val="22"/>
        </w:rPr>
      </w:pPr>
      <w:r w:rsidRPr="00A86CD3">
        <w:rPr>
          <w:rFonts w:ascii="Calibri" w:eastAsia="Calibri" w:hAnsi="Calibri" w:cs="Calibri"/>
          <w:sz w:val="22"/>
          <w:szCs w:val="22"/>
        </w:rPr>
        <w:lastRenderedPageBreak/>
        <w:t>System Testing</w:t>
      </w:r>
    </w:p>
    <w:p w14:paraId="6537BF2D" w14:textId="77777777" w:rsidR="00A86CD3" w:rsidRPr="00A86CD3" w:rsidRDefault="00A86CD3" w:rsidP="001327C0">
      <w:pPr>
        <w:pStyle w:val="ListParagraph"/>
        <w:numPr>
          <w:ilvl w:val="0"/>
          <w:numId w:val="26"/>
        </w:numPr>
        <w:spacing w:after="0" w:line="480" w:lineRule="auto"/>
        <w:rPr>
          <w:rFonts w:ascii="Calibri" w:eastAsia="Calibri" w:hAnsi="Calibri" w:cs="Calibri"/>
          <w:sz w:val="22"/>
          <w:szCs w:val="22"/>
        </w:rPr>
      </w:pPr>
      <w:r w:rsidRPr="00A86CD3">
        <w:rPr>
          <w:rFonts w:ascii="Calibri" w:eastAsia="Calibri" w:hAnsi="Calibri" w:cs="Calibri"/>
          <w:sz w:val="22"/>
          <w:szCs w:val="22"/>
        </w:rPr>
        <w:t>User Acceptance Testing (UAT)</w:t>
      </w:r>
    </w:p>
    <w:p w14:paraId="26AE1231" w14:textId="77777777" w:rsidR="00A86CD3" w:rsidRPr="00A86CD3" w:rsidRDefault="00A86CD3" w:rsidP="001327C0">
      <w:pPr>
        <w:pStyle w:val="ListParagraph"/>
        <w:numPr>
          <w:ilvl w:val="0"/>
          <w:numId w:val="26"/>
        </w:numPr>
        <w:spacing w:after="0" w:line="480" w:lineRule="auto"/>
        <w:rPr>
          <w:rFonts w:ascii="Calibri" w:eastAsia="Calibri" w:hAnsi="Calibri" w:cs="Calibri"/>
          <w:sz w:val="22"/>
          <w:szCs w:val="22"/>
        </w:rPr>
      </w:pPr>
      <w:r w:rsidRPr="00A86CD3">
        <w:rPr>
          <w:rFonts w:ascii="Calibri" w:eastAsia="Calibri" w:hAnsi="Calibri" w:cs="Calibri"/>
          <w:sz w:val="22"/>
          <w:szCs w:val="22"/>
        </w:rPr>
        <w:t xml:space="preserve">Implementing Changes Post Testing </w:t>
      </w:r>
    </w:p>
    <w:p w14:paraId="7EFCAA67" w14:textId="77777777" w:rsidR="00A86CD3" w:rsidRPr="00A86CD3" w:rsidRDefault="00A86CD3" w:rsidP="001327C0">
      <w:pPr>
        <w:pStyle w:val="ListParagraph"/>
        <w:numPr>
          <w:ilvl w:val="0"/>
          <w:numId w:val="26"/>
        </w:numPr>
        <w:spacing w:after="0" w:line="480" w:lineRule="auto"/>
        <w:rPr>
          <w:rFonts w:ascii="Calibri" w:eastAsia="Calibri" w:hAnsi="Calibri" w:cs="Calibri"/>
          <w:sz w:val="22"/>
          <w:szCs w:val="22"/>
        </w:rPr>
      </w:pPr>
      <w:r w:rsidRPr="00A86CD3">
        <w:rPr>
          <w:rFonts w:ascii="Calibri" w:eastAsia="Calibri" w:hAnsi="Calibri" w:cs="Calibri"/>
          <w:sz w:val="22"/>
          <w:szCs w:val="22"/>
        </w:rPr>
        <w:t>Risk Identification</w:t>
      </w:r>
    </w:p>
    <w:p w14:paraId="3E2231FF" w14:textId="77777777" w:rsidR="00A86CD3" w:rsidRPr="00A86CD3" w:rsidRDefault="00A86CD3" w:rsidP="001327C0">
      <w:pPr>
        <w:pStyle w:val="ListParagraph"/>
        <w:numPr>
          <w:ilvl w:val="0"/>
          <w:numId w:val="26"/>
        </w:numPr>
        <w:spacing w:after="0" w:line="480" w:lineRule="auto"/>
        <w:rPr>
          <w:rFonts w:ascii="Calibri" w:eastAsia="Calibri" w:hAnsi="Calibri" w:cs="Calibri"/>
          <w:sz w:val="22"/>
          <w:szCs w:val="22"/>
        </w:rPr>
      </w:pPr>
      <w:r w:rsidRPr="00A86CD3">
        <w:rPr>
          <w:rFonts w:ascii="Calibri" w:eastAsia="Calibri" w:hAnsi="Calibri" w:cs="Calibri"/>
          <w:sz w:val="22"/>
          <w:szCs w:val="22"/>
        </w:rPr>
        <w:t>Risk Mitigation</w:t>
      </w:r>
    </w:p>
    <w:p w14:paraId="40E4D1CA" w14:textId="77777777" w:rsidR="00A86CD3" w:rsidRPr="00A86CD3" w:rsidRDefault="00A86CD3" w:rsidP="001327C0">
      <w:pPr>
        <w:spacing w:line="480" w:lineRule="auto"/>
        <w:rPr>
          <w:rFonts w:ascii="Calibri" w:eastAsia="Calibri" w:hAnsi="Calibri" w:cs="Calibri"/>
          <w:sz w:val="22"/>
          <w:szCs w:val="22"/>
        </w:rPr>
      </w:pPr>
    </w:p>
    <w:p w14:paraId="2550F72B" w14:textId="77777777" w:rsidR="00A86CD3" w:rsidRPr="00A86CD3" w:rsidRDefault="00A86CD3" w:rsidP="001327C0">
      <w:pPr>
        <w:spacing w:line="480" w:lineRule="auto"/>
        <w:rPr>
          <w:rFonts w:ascii="Calibri" w:eastAsia="Calibri" w:hAnsi="Calibri" w:cs="Calibri"/>
          <w:b/>
          <w:sz w:val="22"/>
          <w:szCs w:val="22"/>
        </w:rPr>
      </w:pPr>
      <w:r w:rsidRPr="00A86CD3">
        <w:rPr>
          <w:rFonts w:ascii="Calibri" w:eastAsia="Calibri" w:hAnsi="Calibri" w:cs="Calibri"/>
          <w:b/>
          <w:sz w:val="22"/>
          <w:szCs w:val="22"/>
        </w:rPr>
        <w:t xml:space="preserve">Phase V: Training and Support: </w:t>
      </w:r>
    </w:p>
    <w:p w14:paraId="2E26FCB9" w14:textId="77777777" w:rsidR="00A86CD3" w:rsidRPr="00A86CD3" w:rsidRDefault="00A86CD3" w:rsidP="001327C0">
      <w:pPr>
        <w:spacing w:line="480" w:lineRule="auto"/>
        <w:rPr>
          <w:rFonts w:ascii="Calibri" w:eastAsia="Calibri" w:hAnsi="Calibri" w:cs="Calibri"/>
          <w:b/>
          <w:sz w:val="22"/>
          <w:szCs w:val="22"/>
        </w:rPr>
      </w:pPr>
      <w:r w:rsidRPr="00A86CD3">
        <w:rPr>
          <w:rFonts w:ascii="Calibri" w:eastAsia="Calibri" w:hAnsi="Calibri" w:cs="Calibri"/>
          <w:sz w:val="22"/>
          <w:szCs w:val="22"/>
        </w:rPr>
        <w:t>Estimated Cost: $5,000</w:t>
      </w:r>
    </w:p>
    <w:p w14:paraId="28B9FF5A" w14:textId="77777777" w:rsidR="00A86CD3" w:rsidRPr="00A86CD3" w:rsidRDefault="00A86CD3" w:rsidP="001327C0">
      <w:pPr>
        <w:spacing w:line="480" w:lineRule="auto"/>
        <w:rPr>
          <w:rFonts w:ascii="Calibri" w:eastAsia="Calibri" w:hAnsi="Calibri" w:cs="Calibri"/>
          <w:sz w:val="22"/>
          <w:szCs w:val="22"/>
        </w:rPr>
      </w:pPr>
      <w:r w:rsidRPr="00A86CD3">
        <w:rPr>
          <w:rFonts w:ascii="Calibri" w:eastAsia="Calibri" w:hAnsi="Calibri" w:cs="Calibri"/>
          <w:sz w:val="22"/>
          <w:szCs w:val="22"/>
        </w:rPr>
        <w:t>This includes costs related to,</w:t>
      </w:r>
    </w:p>
    <w:p w14:paraId="0285F7BD" w14:textId="77777777" w:rsidR="00A86CD3" w:rsidRPr="00A86CD3" w:rsidRDefault="00A86CD3" w:rsidP="001327C0">
      <w:pPr>
        <w:pStyle w:val="ListParagraph"/>
        <w:numPr>
          <w:ilvl w:val="0"/>
          <w:numId w:val="27"/>
        </w:numPr>
        <w:spacing w:after="0" w:line="480" w:lineRule="auto"/>
        <w:rPr>
          <w:rFonts w:ascii="Calibri" w:eastAsia="Calibri" w:hAnsi="Calibri" w:cs="Calibri"/>
          <w:sz w:val="22"/>
          <w:szCs w:val="22"/>
        </w:rPr>
      </w:pPr>
      <w:r w:rsidRPr="00A86CD3">
        <w:rPr>
          <w:rFonts w:ascii="Calibri" w:eastAsia="Calibri" w:hAnsi="Calibri" w:cs="Calibri"/>
          <w:sz w:val="22"/>
          <w:szCs w:val="22"/>
        </w:rPr>
        <w:t>Training Aids</w:t>
      </w:r>
    </w:p>
    <w:p w14:paraId="687DD18B" w14:textId="77777777" w:rsidR="00A86CD3" w:rsidRPr="00A86CD3" w:rsidRDefault="00A86CD3" w:rsidP="001327C0">
      <w:pPr>
        <w:pStyle w:val="ListParagraph"/>
        <w:numPr>
          <w:ilvl w:val="0"/>
          <w:numId w:val="27"/>
        </w:numPr>
        <w:spacing w:after="0" w:line="480" w:lineRule="auto"/>
        <w:rPr>
          <w:rFonts w:ascii="Calibri" w:eastAsia="Calibri" w:hAnsi="Calibri" w:cs="Calibri"/>
          <w:sz w:val="22"/>
          <w:szCs w:val="22"/>
        </w:rPr>
      </w:pPr>
      <w:r w:rsidRPr="00A86CD3">
        <w:rPr>
          <w:rFonts w:ascii="Calibri" w:eastAsia="Calibri" w:hAnsi="Calibri" w:cs="Calibri"/>
          <w:sz w:val="22"/>
          <w:szCs w:val="22"/>
        </w:rPr>
        <w:t>Trainers</w:t>
      </w:r>
    </w:p>
    <w:p w14:paraId="3DDCB111" w14:textId="77777777" w:rsidR="00A86CD3" w:rsidRPr="00A86CD3" w:rsidRDefault="00A86CD3" w:rsidP="001327C0">
      <w:pPr>
        <w:pStyle w:val="ListParagraph"/>
        <w:numPr>
          <w:ilvl w:val="0"/>
          <w:numId w:val="27"/>
        </w:numPr>
        <w:spacing w:after="0" w:line="480" w:lineRule="auto"/>
        <w:rPr>
          <w:rFonts w:ascii="Calibri" w:eastAsia="Calibri" w:hAnsi="Calibri" w:cs="Calibri"/>
          <w:sz w:val="22"/>
          <w:szCs w:val="22"/>
        </w:rPr>
      </w:pPr>
      <w:r w:rsidRPr="00A86CD3">
        <w:rPr>
          <w:rFonts w:ascii="Calibri" w:eastAsia="Calibri" w:hAnsi="Calibri" w:cs="Calibri"/>
          <w:sz w:val="22"/>
          <w:szCs w:val="22"/>
        </w:rPr>
        <w:t>User Support</w:t>
      </w:r>
    </w:p>
    <w:p w14:paraId="5681B569" w14:textId="77777777" w:rsidR="00A86CD3" w:rsidRPr="00A86CD3" w:rsidRDefault="00A86CD3" w:rsidP="001327C0">
      <w:pPr>
        <w:pStyle w:val="ListParagraph"/>
        <w:numPr>
          <w:ilvl w:val="0"/>
          <w:numId w:val="27"/>
        </w:numPr>
        <w:spacing w:after="0" w:line="480" w:lineRule="auto"/>
        <w:rPr>
          <w:rFonts w:ascii="Calibri" w:eastAsia="Calibri" w:hAnsi="Calibri" w:cs="Calibri"/>
          <w:sz w:val="22"/>
          <w:szCs w:val="22"/>
        </w:rPr>
      </w:pPr>
      <w:r w:rsidRPr="00A86CD3">
        <w:rPr>
          <w:rFonts w:ascii="Calibri" w:eastAsia="Calibri" w:hAnsi="Calibri" w:cs="Calibri"/>
          <w:sz w:val="22"/>
          <w:szCs w:val="22"/>
        </w:rPr>
        <w:t>Troubleshooting</w:t>
      </w:r>
    </w:p>
    <w:p w14:paraId="49196DFC" w14:textId="77777777" w:rsidR="00A86CD3" w:rsidRPr="00A86CD3" w:rsidRDefault="00A86CD3" w:rsidP="001327C0">
      <w:pPr>
        <w:pStyle w:val="ListParagraph"/>
        <w:numPr>
          <w:ilvl w:val="0"/>
          <w:numId w:val="27"/>
        </w:numPr>
        <w:spacing w:after="0" w:line="480" w:lineRule="auto"/>
        <w:rPr>
          <w:rFonts w:ascii="Calibri" w:eastAsia="Calibri" w:hAnsi="Calibri" w:cs="Calibri"/>
          <w:sz w:val="22"/>
          <w:szCs w:val="22"/>
        </w:rPr>
      </w:pPr>
      <w:r w:rsidRPr="00A86CD3">
        <w:rPr>
          <w:rFonts w:ascii="Calibri" w:eastAsia="Calibri" w:hAnsi="Calibri" w:cs="Calibri"/>
          <w:sz w:val="22"/>
          <w:szCs w:val="22"/>
        </w:rPr>
        <w:t>Documentations</w:t>
      </w:r>
    </w:p>
    <w:p w14:paraId="6F9D4B83" w14:textId="77777777" w:rsidR="00A86CD3" w:rsidRPr="00A86CD3" w:rsidRDefault="00A86CD3" w:rsidP="001327C0">
      <w:pPr>
        <w:pStyle w:val="ListParagraph"/>
        <w:numPr>
          <w:ilvl w:val="0"/>
          <w:numId w:val="27"/>
        </w:numPr>
        <w:spacing w:after="0" w:line="480" w:lineRule="auto"/>
        <w:rPr>
          <w:rFonts w:ascii="Calibri" w:eastAsia="Calibri" w:hAnsi="Calibri" w:cs="Calibri"/>
          <w:sz w:val="22"/>
          <w:szCs w:val="22"/>
        </w:rPr>
      </w:pPr>
      <w:r w:rsidRPr="00A86CD3">
        <w:rPr>
          <w:rFonts w:ascii="Calibri" w:eastAsia="Calibri" w:hAnsi="Calibri" w:cs="Calibri"/>
          <w:sz w:val="22"/>
          <w:szCs w:val="22"/>
        </w:rPr>
        <w:t>Approvals</w:t>
      </w:r>
    </w:p>
    <w:p w14:paraId="0066E12C" w14:textId="77777777" w:rsidR="00A86CD3" w:rsidRPr="00A86CD3" w:rsidRDefault="00A86CD3" w:rsidP="00A86CD3">
      <w:pPr>
        <w:spacing w:line="276" w:lineRule="auto"/>
        <w:rPr>
          <w:rFonts w:ascii="Calibri" w:eastAsia="Calibri" w:hAnsi="Calibri" w:cs="Calibri"/>
          <w:sz w:val="22"/>
          <w:szCs w:val="22"/>
        </w:rPr>
      </w:pPr>
    </w:p>
    <w:p w14:paraId="05D8FCC6" w14:textId="77777777" w:rsidR="00A86CD3" w:rsidRDefault="00A86CD3" w:rsidP="00A86CD3">
      <w:pPr>
        <w:spacing w:line="276" w:lineRule="auto"/>
        <w:ind w:left="720"/>
        <w:rPr>
          <w:rFonts w:ascii="Calibri" w:eastAsia="Calibri" w:hAnsi="Calibri" w:cs="Calibri"/>
          <w:sz w:val="22"/>
          <w:szCs w:val="22"/>
        </w:rPr>
      </w:pPr>
    </w:p>
    <w:p w14:paraId="4545D860" w14:textId="77777777" w:rsidR="00585F20" w:rsidRDefault="00585F20" w:rsidP="00A86CD3">
      <w:pPr>
        <w:spacing w:line="276" w:lineRule="auto"/>
        <w:ind w:left="720"/>
        <w:rPr>
          <w:rFonts w:ascii="Calibri" w:eastAsia="Calibri" w:hAnsi="Calibri" w:cs="Calibri"/>
          <w:sz w:val="22"/>
          <w:szCs w:val="22"/>
        </w:rPr>
      </w:pPr>
    </w:p>
    <w:p w14:paraId="1BF2FA44" w14:textId="77777777" w:rsidR="00585F20" w:rsidRDefault="00585F20" w:rsidP="00A86CD3">
      <w:pPr>
        <w:spacing w:line="276" w:lineRule="auto"/>
        <w:ind w:left="720"/>
        <w:rPr>
          <w:rFonts w:ascii="Calibri" w:eastAsia="Calibri" w:hAnsi="Calibri" w:cs="Calibri"/>
          <w:sz w:val="22"/>
          <w:szCs w:val="22"/>
        </w:rPr>
      </w:pPr>
    </w:p>
    <w:p w14:paraId="62382789" w14:textId="77777777" w:rsidR="00585F20" w:rsidRDefault="00585F20" w:rsidP="00A86CD3">
      <w:pPr>
        <w:spacing w:line="276" w:lineRule="auto"/>
        <w:ind w:left="720"/>
        <w:rPr>
          <w:rFonts w:ascii="Calibri" w:eastAsia="Calibri" w:hAnsi="Calibri" w:cs="Calibri"/>
          <w:sz w:val="22"/>
          <w:szCs w:val="22"/>
        </w:rPr>
      </w:pPr>
    </w:p>
    <w:p w14:paraId="74AEB74D" w14:textId="77777777" w:rsidR="00585F20" w:rsidRDefault="00585F20" w:rsidP="00A86CD3">
      <w:pPr>
        <w:spacing w:line="276" w:lineRule="auto"/>
        <w:ind w:left="720"/>
        <w:rPr>
          <w:rFonts w:ascii="Calibri" w:eastAsia="Calibri" w:hAnsi="Calibri" w:cs="Calibri"/>
          <w:sz w:val="22"/>
          <w:szCs w:val="22"/>
        </w:rPr>
      </w:pPr>
    </w:p>
    <w:p w14:paraId="0F4B373E" w14:textId="77777777" w:rsidR="00585F20" w:rsidRPr="00A86CD3" w:rsidRDefault="00585F20" w:rsidP="00A86CD3">
      <w:pPr>
        <w:spacing w:line="276" w:lineRule="auto"/>
        <w:ind w:left="720"/>
        <w:rPr>
          <w:rFonts w:ascii="Calibri" w:eastAsia="Calibri" w:hAnsi="Calibri" w:cs="Calibri"/>
          <w:sz w:val="22"/>
          <w:szCs w:val="22"/>
        </w:rPr>
      </w:pPr>
    </w:p>
    <w:p w14:paraId="7065FCB6" w14:textId="77777777" w:rsidR="00A86CD3" w:rsidRPr="00A86CD3" w:rsidRDefault="00A86CD3" w:rsidP="00585F20">
      <w:pPr>
        <w:pStyle w:val="Heading2"/>
        <w:spacing w:line="480" w:lineRule="auto"/>
        <w:rPr>
          <w:rFonts w:ascii="Calibri" w:hAnsi="Calibri" w:cs="Calibri"/>
        </w:rPr>
      </w:pPr>
      <w:bookmarkStart w:id="17" w:name="_Toc177929782"/>
      <w:bookmarkStart w:id="18" w:name="_Toc179481171"/>
      <w:r w:rsidRPr="00A86CD3">
        <w:rPr>
          <w:rFonts w:ascii="Calibri" w:eastAsia="Aptos Display" w:hAnsi="Calibri" w:cs="Calibri"/>
        </w:rPr>
        <w:lastRenderedPageBreak/>
        <w:t>Deliverables</w:t>
      </w:r>
      <w:bookmarkEnd w:id="17"/>
      <w:bookmarkEnd w:id="18"/>
    </w:p>
    <w:p w14:paraId="139CD6F4" w14:textId="77777777" w:rsidR="00A86CD3" w:rsidRPr="00A86CD3" w:rsidRDefault="00A86CD3" w:rsidP="00585F20">
      <w:pPr>
        <w:spacing w:line="480" w:lineRule="auto"/>
        <w:rPr>
          <w:rFonts w:ascii="Calibri" w:eastAsia="Calibri" w:hAnsi="Calibri" w:cs="Calibri"/>
          <w:sz w:val="22"/>
          <w:szCs w:val="22"/>
        </w:rPr>
      </w:pPr>
      <w:r w:rsidRPr="00A86CD3">
        <w:rPr>
          <w:rFonts w:ascii="Calibri" w:eastAsia="Calibri" w:hAnsi="Calibri" w:cs="Calibri"/>
          <w:sz w:val="22"/>
          <w:szCs w:val="22"/>
        </w:rPr>
        <w:t>The Deliverables for each phase are:</w:t>
      </w:r>
    </w:p>
    <w:p w14:paraId="02EF1381" w14:textId="77777777" w:rsidR="00A86CD3" w:rsidRPr="00A86CD3" w:rsidRDefault="00A86CD3" w:rsidP="00585F20">
      <w:pPr>
        <w:spacing w:line="480" w:lineRule="auto"/>
        <w:rPr>
          <w:rFonts w:ascii="Calibri" w:eastAsia="Calibri" w:hAnsi="Calibri" w:cs="Calibri"/>
          <w:b/>
          <w:sz w:val="22"/>
          <w:szCs w:val="22"/>
        </w:rPr>
      </w:pPr>
      <w:r w:rsidRPr="00A86CD3">
        <w:rPr>
          <w:rFonts w:ascii="Calibri" w:eastAsia="Calibri" w:hAnsi="Calibri" w:cs="Calibri"/>
          <w:b/>
          <w:sz w:val="22"/>
          <w:szCs w:val="22"/>
        </w:rPr>
        <w:t>Phase I: Discovery and Planning</w:t>
      </w:r>
    </w:p>
    <w:p w14:paraId="28CBEC92" w14:textId="77777777" w:rsidR="00A86CD3" w:rsidRPr="00A86CD3" w:rsidRDefault="00A86CD3" w:rsidP="00585F20">
      <w:pPr>
        <w:pStyle w:val="ListParagraph"/>
        <w:numPr>
          <w:ilvl w:val="0"/>
          <w:numId w:val="28"/>
        </w:numPr>
        <w:spacing w:line="480" w:lineRule="auto"/>
        <w:rPr>
          <w:rFonts w:ascii="Calibri" w:eastAsia="Calibri" w:hAnsi="Calibri" w:cs="Calibri"/>
          <w:sz w:val="22"/>
          <w:szCs w:val="22"/>
        </w:rPr>
      </w:pPr>
      <w:r w:rsidRPr="00A86CD3">
        <w:rPr>
          <w:rFonts w:ascii="Calibri" w:eastAsia="Calibri" w:hAnsi="Calibri" w:cs="Calibri"/>
          <w:b/>
          <w:sz w:val="22"/>
          <w:szCs w:val="22"/>
        </w:rPr>
        <w:t xml:space="preserve">Project Charter: </w:t>
      </w:r>
      <w:r w:rsidRPr="00A86CD3">
        <w:rPr>
          <w:rFonts w:ascii="Calibri" w:eastAsia="Calibri" w:hAnsi="Calibri" w:cs="Calibri"/>
          <w:sz w:val="22"/>
          <w:szCs w:val="22"/>
        </w:rPr>
        <w:t xml:space="preserve">Documents the project goals, scope, objectives, timelines, and budget. </w:t>
      </w:r>
    </w:p>
    <w:p w14:paraId="323F5311" w14:textId="77777777" w:rsidR="00A86CD3" w:rsidRPr="00A86CD3" w:rsidRDefault="00A86CD3" w:rsidP="00585F20">
      <w:pPr>
        <w:pStyle w:val="ListParagraph"/>
        <w:numPr>
          <w:ilvl w:val="0"/>
          <w:numId w:val="28"/>
        </w:numPr>
        <w:spacing w:line="480" w:lineRule="auto"/>
        <w:rPr>
          <w:rFonts w:ascii="Calibri" w:eastAsia="Calibri" w:hAnsi="Calibri" w:cs="Calibri"/>
          <w:sz w:val="22"/>
          <w:szCs w:val="22"/>
        </w:rPr>
      </w:pPr>
      <w:r w:rsidRPr="00A86CD3">
        <w:rPr>
          <w:rFonts w:ascii="Calibri" w:eastAsia="Calibri" w:hAnsi="Calibri" w:cs="Calibri"/>
          <w:b/>
          <w:sz w:val="22"/>
          <w:szCs w:val="22"/>
        </w:rPr>
        <w:t xml:space="preserve">Infrastructure Assessment Report: </w:t>
      </w:r>
      <w:r w:rsidRPr="00A86CD3">
        <w:rPr>
          <w:rFonts w:ascii="Calibri" w:eastAsia="Calibri" w:hAnsi="Calibri" w:cs="Calibri"/>
          <w:sz w:val="22"/>
          <w:szCs w:val="22"/>
        </w:rPr>
        <w:t xml:space="preserve">Documents the current IT Infrastructure of the client </w:t>
      </w:r>
      <w:r w:rsidRPr="00A86CD3">
        <w:rPr>
          <w:rFonts w:ascii="Calibri" w:hAnsi="Calibri" w:cs="Calibri"/>
        </w:rPr>
        <w:tab/>
      </w:r>
      <w:r w:rsidRPr="00A86CD3">
        <w:rPr>
          <w:rFonts w:ascii="Calibri" w:eastAsia="Calibri" w:hAnsi="Calibri" w:cs="Calibri"/>
          <w:sz w:val="22"/>
          <w:szCs w:val="22"/>
        </w:rPr>
        <w:t>locating all the pain points and areas of improvement.</w:t>
      </w:r>
    </w:p>
    <w:p w14:paraId="42627C3B" w14:textId="77777777" w:rsidR="00A86CD3" w:rsidRPr="00A86CD3" w:rsidRDefault="00A86CD3" w:rsidP="00585F20">
      <w:pPr>
        <w:pStyle w:val="ListParagraph"/>
        <w:numPr>
          <w:ilvl w:val="0"/>
          <w:numId w:val="28"/>
        </w:numPr>
        <w:spacing w:line="480" w:lineRule="auto"/>
        <w:rPr>
          <w:rFonts w:ascii="Calibri" w:eastAsia="Calibri" w:hAnsi="Calibri" w:cs="Calibri"/>
          <w:sz w:val="22"/>
          <w:szCs w:val="22"/>
        </w:rPr>
      </w:pPr>
      <w:r w:rsidRPr="00A86CD3">
        <w:rPr>
          <w:rFonts w:ascii="Calibri" w:eastAsia="Calibri" w:hAnsi="Calibri" w:cs="Calibri"/>
          <w:b/>
          <w:sz w:val="22"/>
          <w:szCs w:val="22"/>
        </w:rPr>
        <w:t>Requirements Documentation:</w:t>
      </w:r>
      <w:r w:rsidRPr="00A86CD3">
        <w:rPr>
          <w:rFonts w:ascii="Calibri" w:eastAsia="Calibri" w:hAnsi="Calibri" w:cs="Calibri"/>
          <w:sz w:val="22"/>
          <w:szCs w:val="22"/>
        </w:rPr>
        <w:t xml:space="preserve"> Documents all the requirements of the project including to functional and non-functional requirements. </w:t>
      </w:r>
    </w:p>
    <w:p w14:paraId="5744C118" w14:textId="77777777" w:rsidR="00A86CD3" w:rsidRPr="00A86CD3" w:rsidRDefault="00A86CD3" w:rsidP="00585F20">
      <w:pPr>
        <w:pStyle w:val="ListParagraph"/>
        <w:spacing w:line="480" w:lineRule="auto"/>
        <w:rPr>
          <w:rFonts w:ascii="Calibri" w:eastAsia="Calibri" w:hAnsi="Calibri" w:cs="Calibri"/>
          <w:sz w:val="22"/>
          <w:szCs w:val="22"/>
        </w:rPr>
      </w:pPr>
    </w:p>
    <w:p w14:paraId="03B09183" w14:textId="77777777" w:rsidR="00A86CD3" w:rsidRPr="00A86CD3" w:rsidRDefault="00A86CD3" w:rsidP="00585F20">
      <w:pPr>
        <w:spacing w:line="480" w:lineRule="auto"/>
        <w:rPr>
          <w:rFonts w:ascii="Calibri" w:eastAsia="Calibri" w:hAnsi="Calibri" w:cs="Calibri"/>
          <w:b/>
          <w:sz w:val="22"/>
          <w:szCs w:val="22"/>
        </w:rPr>
      </w:pPr>
      <w:r w:rsidRPr="00A86CD3">
        <w:rPr>
          <w:rFonts w:ascii="Calibri" w:eastAsia="Calibri" w:hAnsi="Calibri" w:cs="Calibri"/>
          <w:b/>
          <w:sz w:val="22"/>
          <w:szCs w:val="22"/>
        </w:rPr>
        <w:t>Phase II: Designing</w:t>
      </w:r>
    </w:p>
    <w:p w14:paraId="27CAEF43" w14:textId="77777777" w:rsidR="00A86CD3" w:rsidRPr="00A86CD3" w:rsidRDefault="00A86CD3" w:rsidP="00585F20">
      <w:pPr>
        <w:pStyle w:val="ListParagraph"/>
        <w:numPr>
          <w:ilvl w:val="0"/>
          <w:numId w:val="29"/>
        </w:numPr>
        <w:spacing w:line="480" w:lineRule="auto"/>
        <w:rPr>
          <w:rFonts w:ascii="Calibri" w:eastAsia="Calibri" w:hAnsi="Calibri" w:cs="Calibri"/>
          <w:sz w:val="22"/>
          <w:szCs w:val="22"/>
        </w:rPr>
      </w:pPr>
      <w:r w:rsidRPr="00A86CD3">
        <w:rPr>
          <w:rFonts w:ascii="Calibri" w:eastAsia="Calibri" w:hAnsi="Calibri" w:cs="Calibri"/>
          <w:b/>
          <w:sz w:val="22"/>
          <w:szCs w:val="22"/>
        </w:rPr>
        <w:t xml:space="preserve">System Architecture Diagram: </w:t>
      </w:r>
      <w:r w:rsidRPr="00A86CD3">
        <w:rPr>
          <w:rFonts w:ascii="Calibri" w:eastAsia="Calibri" w:hAnsi="Calibri" w:cs="Calibri"/>
          <w:sz w:val="22"/>
          <w:szCs w:val="22"/>
        </w:rPr>
        <w:t xml:space="preserve">Showcases the solution design that is planned to be implemented. </w:t>
      </w:r>
    </w:p>
    <w:p w14:paraId="2F49984F" w14:textId="77777777" w:rsidR="00A86CD3" w:rsidRPr="00A86CD3" w:rsidRDefault="00A86CD3" w:rsidP="00585F20">
      <w:pPr>
        <w:pStyle w:val="ListParagraph"/>
        <w:numPr>
          <w:ilvl w:val="0"/>
          <w:numId w:val="29"/>
        </w:numPr>
        <w:spacing w:line="480" w:lineRule="auto"/>
        <w:rPr>
          <w:rFonts w:ascii="Calibri" w:eastAsia="Calibri" w:hAnsi="Calibri" w:cs="Calibri"/>
          <w:sz w:val="22"/>
          <w:szCs w:val="22"/>
        </w:rPr>
      </w:pPr>
      <w:r w:rsidRPr="00A86CD3">
        <w:rPr>
          <w:rFonts w:ascii="Calibri" w:eastAsia="Calibri" w:hAnsi="Calibri" w:cs="Calibri"/>
          <w:b/>
          <w:sz w:val="22"/>
          <w:szCs w:val="22"/>
        </w:rPr>
        <w:t>Security Framework Documentation:</w:t>
      </w:r>
      <w:r w:rsidRPr="00A86CD3">
        <w:rPr>
          <w:rFonts w:ascii="Calibri" w:eastAsia="Calibri" w:hAnsi="Calibri" w:cs="Calibri"/>
          <w:sz w:val="22"/>
          <w:szCs w:val="22"/>
        </w:rPr>
        <w:t xml:space="preserve"> Documents all the security points of the solution where security policies will be applied. </w:t>
      </w:r>
    </w:p>
    <w:p w14:paraId="3564E6AA" w14:textId="77777777" w:rsidR="00A86CD3" w:rsidRPr="00A86CD3" w:rsidRDefault="00A86CD3" w:rsidP="00585F20">
      <w:pPr>
        <w:pStyle w:val="ListParagraph"/>
        <w:numPr>
          <w:ilvl w:val="0"/>
          <w:numId w:val="29"/>
        </w:numPr>
        <w:spacing w:line="480" w:lineRule="auto"/>
        <w:rPr>
          <w:rFonts w:ascii="Calibri" w:eastAsia="Calibri" w:hAnsi="Calibri" w:cs="Calibri"/>
          <w:sz w:val="22"/>
          <w:szCs w:val="22"/>
        </w:rPr>
      </w:pPr>
      <w:r w:rsidRPr="00A86CD3">
        <w:rPr>
          <w:rFonts w:ascii="Calibri" w:eastAsia="Calibri" w:hAnsi="Calibri" w:cs="Calibri"/>
          <w:b/>
          <w:sz w:val="22"/>
          <w:szCs w:val="22"/>
        </w:rPr>
        <w:t>Data Flow Diagram:</w:t>
      </w:r>
      <w:r w:rsidRPr="00A86CD3">
        <w:rPr>
          <w:rFonts w:ascii="Calibri" w:eastAsia="Calibri" w:hAnsi="Calibri" w:cs="Calibri"/>
          <w:sz w:val="22"/>
          <w:szCs w:val="22"/>
        </w:rPr>
        <w:t xml:space="preserve"> Show how the data is expected to flow for the designed solution.</w:t>
      </w:r>
    </w:p>
    <w:p w14:paraId="224919F0" w14:textId="0FC67281" w:rsidR="00A86CD3" w:rsidRDefault="00A86CD3" w:rsidP="00585F20">
      <w:pPr>
        <w:pStyle w:val="ListParagraph"/>
        <w:numPr>
          <w:ilvl w:val="0"/>
          <w:numId w:val="29"/>
        </w:numPr>
        <w:spacing w:line="480" w:lineRule="auto"/>
        <w:rPr>
          <w:rFonts w:ascii="Calibri" w:eastAsia="Calibri" w:hAnsi="Calibri" w:cs="Calibri"/>
          <w:sz w:val="22"/>
          <w:szCs w:val="22"/>
        </w:rPr>
      </w:pPr>
      <w:r w:rsidRPr="00A86CD3">
        <w:rPr>
          <w:rFonts w:ascii="Calibri" w:eastAsia="Calibri" w:hAnsi="Calibri" w:cs="Calibri"/>
          <w:b/>
          <w:sz w:val="22"/>
          <w:szCs w:val="22"/>
        </w:rPr>
        <w:t>Test Cases Design:</w:t>
      </w:r>
      <w:r w:rsidRPr="00A86CD3">
        <w:rPr>
          <w:rFonts w:ascii="Calibri" w:eastAsia="Calibri" w:hAnsi="Calibri" w:cs="Calibri"/>
          <w:sz w:val="22"/>
          <w:szCs w:val="22"/>
        </w:rPr>
        <w:t xml:space="preserve"> Documents all the test cases that would be conducted to test the reliability and functionality of the solution. </w:t>
      </w:r>
    </w:p>
    <w:p w14:paraId="2B78B32C" w14:textId="77777777" w:rsidR="00585F20" w:rsidRPr="00585F20" w:rsidRDefault="00585F20" w:rsidP="00585F20">
      <w:pPr>
        <w:pStyle w:val="ListParagraph"/>
        <w:spacing w:line="480" w:lineRule="auto"/>
        <w:rPr>
          <w:rFonts w:ascii="Calibri" w:eastAsia="Calibri" w:hAnsi="Calibri" w:cs="Calibri"/>
          <w:sz w:val="22"/>
          <w:szCs w:val="22"/>
        </w:rPr>
      </w:pPr>
    </w:p>
    <w:p w14:paraId="6974D398" w14:textId="77777777" w:rsidR="00A86CD3" w:rsidRPr="00A86CD3" w:rsidRDefault="00A86CD3" w:rsidP="00585F20">
      <w:pPr>
        <w:spacing w:line="480" w:lineRule="auto"/>
        <w:rPr>
          <w:rFonts w:ascii="Calibri" w:eastAsia="Calibri" w:hAnsi="Calibri" w:cs="Calibri"/>
          <w:b/>
          <w:sz w:val="22"/>
          <w:szCs w:val="22"/>
        </w:rPr>
      </w:pPr>
      <w:r w:rsidRPr="00A86CD3">
        <w:rPr>
          <w:rFonts w:ascii="Calibri" w:eastAsia="Calibri" w:hAnsi="Calibri" w:cs="Calibri"/>
          <w:b/>
          <w:sz w:val="22"/>
          <w:szCs w:val="22"/>
        </w:rPr>
        <w:t>Phase III: Solution Configuration and Content Migration</w:t>
      </w:r>
    </w:p>
    <w:p w14:paraId="41E64C07" w14:textId="77777777" w:rsidR="00A86CD3" w:rsidRPr="00A86CD3" w:rsidRDefault="00A86CD3" w:rsidP="00585F20">
      <w:pPr>
        <w:pStyle w:val="ListParagraph"/>
        <w:numPr>
          <w:ilvl w:val="0"/>
          <w:numId w:val="30"/>
        </w:numPr>
        <w:spacing w:line="480" w:lineRule="auto"/>
        <w:rPr>
          <w:rFonts w:ascii="Calibri" w:eastAsia="Calibri" w:hAnsi="Calibri" w:cs="Calibri"/>
          <w:sz w:val="22"/>
          <w:szCs w:val="22"/>
        </w:rPr>
      </w:pPr>
      <w:r w:rsidRPr="00A86CD3">
        <w:rPr>
          <w:rFonts w:ascii="Calibri" w:eastAsia="Calibri" w:hAnsi="Calibri" w:cs="Calibri"/>
          <w:b/>
          <w:sz w:val="22"/>
          <w:szCs w:val="22"/>
        </w:rPr>
        <w:t>Configured System Components</w:t>
      </w:r>
      <w:r w:rsidRPr="00A86CD3">
        <w:rPr>
          <w:rFonts w:ascii="Calibri" w:eastAsia="Calibri" w:hAnsi="Calibri" w:cs="Calibri"/>
          <w:b/>
          <w:bCs/>
          <w:sz w:val="22"/>
          <w:szCs w:val="22"/>
        </w:rPr>
        <w:t xml:space="preserve">: </w:t>
      </w:r>
      <w:r w:rsidRPr="00A86CD3">
        <w:rPr>
          <w:rFonts w:ascii="Calibri" w:eastAsia="Calibri" w:hAnsi="Calibri" w:cs="Calibri"/>
          <w:sz w:val="22"/>
          <w:szCs w:val="22"/>
        </w:rPr>
        <w:t xml:space="preserve">Includes details of all the components of the existing system as well as those that are part of the proposed solution. </w:t>
      </w:r>
    </w:p>
    <w:p w14:paraId="3AFF9244" w14:textId="77777777" w:rsidR="00A86CD3" w:rsidRPr="00A86CD3" w:rsidRDefault="00A86CD3" w:rsidP="00585F20">
      <w:pPr>
        <w:pStyle w:val="ListParagraph"/>
        <w:numPr>
          <w:ilvl w:val="0"/>
          <w:numId w:val="30"/>
        </w:numPr>
        <w:spacing w:line="480" w:lineRule="auto"/>
        <w:rPr>
          <w:rFonts w:ascii="Calibri" w:eastAsia="Calibri" w:hAnsi="Calibri" w:cs="Calibri"/>
          <w:sz w:val="22"/>
          <w:szCs w:val="22"/>
        </w:rPr>
      </w:pPr>
      <w:r w:rsidRPr="00A86CD3">
        <w:rPr>
          <w:rFonts w:ascii="Calibri" w:eastAsia="Calibri" w:hAnsi="Calibri" w:cs="Calibri"/>
          <w:b/>
          <w:sz w:val="22"/>
          <w:szCs w:val="22"/>
        </w:rPr>
        <w:lastRenderedPageBreak/>
        <w:t>Data Migration Report</w:t>
      </w:r>
      <w:r w:rsidRPr="00A86CD3">
        <w:rPr>
          <w:rFonts w:ascii="Calibri" w:eastAsia="Calibri" w:hAnsi="Calibri" w:cs="Calibri"/>
          <w:b/>
          <w:bCs/>
          <w:sz w:val="22"/>
          <w:szCs w:val="22"/>
        </w:rPr>
        <w:t xml:space="preserve">: </w:t>
      </w:r>
      <w:r w:rsidRPr="00A86CD3">
        <w:rPr>
          <w:rFonts w:ascii="Calibri" w:eastAsia="Calibri" w:hAnsi="Calibri" w:cs="Calibri"/>
          <w:sz w:val="22"/>
          <w:szCs w:val="22"/>
        </w:rPr>
        <w:t xml:space="preserve">Documents the data migration process, any issues that occurred, and the resolution plan. </w:t>
      </w:r>
    </w:p>
    <w:p w14:paraId="799B1FDA" w14:textId="77777777" w:rsidR="00A86CD3" w:rsidRPr="00A86CD3" w:rsidRDefault="00A86CD3" w:rsidP="00585F20">
      <w:pPr>
        <w:spacing w:line="480" w:lineRule="auto"/>
        <w:rPr>
          <w:rFonts w:ascii="Calibri" w:eastAsia="Calibri" w:hAnsi="Calibri" w:cs="Calibri"/>
          <w:b/>
          <w:sz w:val="22"/>
          <w:szCs w:val="22"/>
        </w:rPr>
      </w:pPr>
    </w:p>
    <w:p w14:paraId="4F21F6A4" w14:textId="77777777" w:rsidR="00A86CD3" w:rsidRPr="00A86CD3" w:rsidRDefault="00A86CD3" w:rsidP="00585F20">
      <w:pPr>
        <w:spacing w:line="480" w:lineRule="auto"/>
        <w:rPr>
          <w:rFonts w:ascii="Calibri" w:eastAsia="Calibri" w:hAnsi="Calibri" w:cs="Calibri"/>
          <w:sz w:val="22"/>
          <w:szCs w:val="22"/>
        </w:rPr>
      </w:pPr>
      <w:r w:rsidRPr="00A86CD3">
        <w:rPr>
          <w:rFonts w:ascii="Calibri" w:eastAsia="Calibri" w:hAnsi="Calibri" w:cs="Calibri"/>
          <w:b/>
          <w:sz w:val="22"/>
          <w:szCs w:val="22"/>
        </w:rPr>
        <w:t>Phase IV: Implementation and Testing</w:t>
      </w:r>
    </w:p>
    <w:p w14:paraId="64FFC293" w14:textId="77777777" w:rsidR="00A86CD3" w:rsidRPr="00A86CD3" w:rsidRDefault="00A86CD3" w:rsidP="00585F20">
      <w:pPr>
        <w:pStyle w:val="ListParagraph"/>
        <w:numPr>
          <w:ilvl w:val="0"/>
          <w:numId w:val="31"/>
        </w:numPr>
        <w:spacing w:line="480" w:lineRule="auto"/>
        <w:rPr>
          <w:rFonts w:ascii="Calibri" w:eastAsia="Calibri" w:hAnsi="Calibri" w:cs="Calibri"/>
          <w:b/>
          <w:sz w:val="22"/>
          <w:szCs w:val="22"/>
        </w:rPr>
      </w:pPr>
      <w:r w:rsidRPr="00A86CD3">
        <w:rPr>
          <w:rFonts w:ascii="Calibri" w:eastAsia="Calibri" w:hAnsi="Calibri" w:cs="Calibri"/>
          <w:b/>
          <w:sz w:val="22"/>
          <w:szCs w:val="22"/>
        </w:rPr>
        <w:t>Pilot Test Results</w:t>
      </w:r>
      <w:r w:rsidRPr="00A86CD3">
        <w:rPr>
          <w:rFonts w:ascii="Calibri" w:eastAsia="Calibri" w:hAnsi="Calibri" w:cs="Calibri"/>
          <w:b/>
          <w:bCs/>
          <w:sz w:val="22"/>
          <w:szCs w:val="22"/>
        </w:rPr>
        <w:t xml:space="preserve">: </w:t>
      </w:r>
      <w:r w:rsidRPr="00A86CD3">
        <w:rPr>
          <w:rFonts w:ascii="Calibri" w:eastAsia="Calibri" w:hAnsi="Calibri" w:cs="Calibri"/>
          <w:sz w:val="22"/>
          <w:szCs w:val="22"/>
        </w:rPr>
        <w:t>Summary report of the outcomes of the pilot test.</w:t>
      </w:r>
    </w:p>
    <w:p w14:paraId="42D868CE" w14:textId="77777777" w:rsidR="00A86CD3" w:rsidRPr="00A86CD3" w:rsidRDefault="00A86CD3" w:rsidP="00585F20">
      <w:pPr>
        <w:pStyle w:val="ListParagraph"/>
        <w:numPr>
          <w:ilvl w:val="0"/>
          <w:numId w:val="31"/>
        </w:numPr>
        <w:spacing w:line="480" w:lineRule="auto"/>
        <w:rPr>
          <w:rFonts w:ascii="Calibri" w:eastAsia="Calibri" w:hAnsi="Calibri" w:cs="Calibri"/>
          <w:b/>
          <w:sz w:val="22"/>
          <w:szCs w:val="22"/>
        </w:rPr>
      </w:pPr>
      <w:r w:rsidRPr="00A86CD3">
        <w:rPr>
          <w:rFonts w:ascii="Calibri" w:eastAsia="Calibri" w:hAnsi="Calibri" w:cs="Calibri"/>
          <w:b/>
          <w:sz w:val="22"/>
          <w:szCs w:val="22"/>
        </w:rPr>
        <w:t>System Test Results</w:t>
      </w:r>
      <w:r w:rsidRPr="00A86CD3">
        <w:rPr>
          <w:rFonts w:ascii="Calibri" w:eastAsia="Calibri" w:hAnsi="Calibri" w:cs="Calibri"/>
          <w:b/>
          <w:bCs/>
          <w:sz w:val="22"/>
          <w:szCs w:val="22"/>
        </w:rPr>
        <w:t xml:space="preserve">: </w:t>
      </w:r>
      <w:r w:rsidRPr="00A86CD3">
        <w:rPr>
          <w:rFonts w:ascii="Calibri" w:eastAsia="Calibri" w:hAnsi="Calibri" w:cs="Calibri"/>
          <w:sz w:val="22"/>
          <w:szCs w:val="22"/>
        </w:rPr>
        <w:t>Summary report of the outcome of the system test.</w:t>
      </w:r>
    </w:p>
    <w:p w14:paraId="033973CB" w14:textId="77777777" w:rsidR="00A86CD3" w:rsidRPr="00A86CD3" w:rsidRDefault="00A86CD3" w:rsidP="00585F20">
      <w:pPr>
        <w:pStyle w:val="ListParagraph"/>
        <w:numPr>
          <w:ilvl w:val="0"/>
          <w:numId w:val="31"/>
        </w:numPr>
        <w:spacing w:line="480" w:lineRule="auto"/>
        <w:rPr>
          <w:rFonts w:ascii="Calibri" w:eastAsia="Calibri" w:hAnsi="Calibri" w:cs="Calibri"/>
          <w:sz w:val="22"/>
          <w:szCs w:val="22"/>
        </w:rPr>
      </w:pPr>
      <w:r w:rsidRPr="00A86CD3">
        <w:rPr>
          <w:rFonts w:ascii="Calibri" w:eastAsia="Calibri" w:hAnsi="Calibri" w:cs="Calibri"/>
          <w:b/>
          <w:sz w:val="22"/>
          <w:szCs w:val="22"/>
        </w:rPr>
        <w:t>Security and Permission Logs</w:t>
      </w:r>
      <w:r w:rsidRPr="00A86CD3">
        <w:rPr>
          <w:rFonts w:ascii="Calibri" w:eastAsia="Calibri" w:hAnsi="Calibri" w:cs="Calibri"/>
          <w:b/>
          <w:bCs/>
          <w:sz w:val="22"/>
          <w:szCs w:val="22"/>
        </w:rPr>
        <w:t xml:space="preserve">: </w:t>
      </w:r>
      <w:r w:rsidRPr="00A86CD3">
        <w:rPr>
          <w:rFonts w:ascii="Calibri" w:eastAsia="Calibri" w:hAnsi="Calibri" w:cs="Calibri"/>
          <w:sz w:val="22"/>
          <w:szCs w:val="22"/>
        </w:rPr>
        <w:t>Document showing the various permissions assigned to the users.</w:t>
      </w:r>
    </w:p>
    <w:p w14:paraId="4E1BD4C3" w14:textId="77777777" w:rsidR="00A86CD3" w:rsidRPr="00A86CD3" w:rsidRDefault="00A86CD3" w:rsidP="00585F20">
      <w:pPr>
        <w:pStyle w:val="ListParagraph"/>
        <w:numPr>
          <w:ilvl w:val="0"/>
          <w:numId w:val="31"/>
        </w:numPr>
        <w:spacing w:line="480" w:lineRule="auto"/>
        <w:rPr>
          <w:rFonts w:ascii="Calibri" w:eastAsia="Calibri" w:hAnsi="Calibri" w:cs="Calibri"/>
          <w:sz w:val="22"/>
          <w:szCs w:val="22"/>
        </w:rPr>
      </w:pPr>
      <w:r w:rsidRPr="00A86CD3">
        <w:rPr>
          <w:rFonts w:ascii="Calibri" w:eastAsia="Calibri" w:hAnsi="Calibri" w:cs="Calibri"/>
          <w:b/>
          <w:sz w:val="22"/>
          <w:szCs w:val="22"/>
        </w:rPr>
        <w:t>Risk Mitigation Report</w:t>
      </w:r>
      <w:r w:rsidRPr="00A86CD3">
        <w:rPr>
          <w:rFonts w:ascii="Calibri" w:eastAsia="Calibri" w:hAnsi="Calibri" w:cs="Calibri"/>
          <w:b/>
          <w:bCs/>
          <w:sz w:val="22"/>
          <w:szCs w:val="22"/>
        </w:rPr>
        <w:t xml:space="preserve">: </w:t>
      </w:r>
      <w:r w:rsidRPr="00A86CD3">
        <w:rPr>
          <w:rFonts w:ascii="Calibri" w:eastAsia="Calibri" w:hAnsi="Calibri" w:cs="Calibri"/>
          <w:sz w:val="22"/>
          <w:szCs w:val="22"/>
        </w:rPr>
        <w:t>Document identifying the risks, its resolution plan, and future actions</w:t>
      </w:r>
    </w:p>
    <w:p w14:paraId="1CBE2884" w14:textId="77777777" w:rsidR="00A86CD3" w:rsidRPr="00A86CD3" w:rsidRDefault="00A86CD3" w:rsidP="00585F20">
      <w:pPr>
        <w:pStyle w:val="ListParagraph"/>
        <w:numPr>
          <w:ilvl w:val="0"/>
          <w:numId w:val="31"/>
        </w:numPr>
        <w:spacing w:line="480" w:lineRule="auto"/>
        <w:rPr>
          <w:rFonts w:ascii="Calibri" w:eastAsia="Calibri" w:hAnsi="Calibri" w:cs="Calibri"/>
          <w:sz w:val="22"/>
          <w:szCs w:val="22"/>
        </w:rPr>
      </w:pPr>
      <w:r w:rsidRPr="00A86CD3">
        <w:rPr>
          <w:rFonts w:ascii="Calibri" w:eastAsia="Calibri" w:hAnsi="Calibri" w:cs="Calibri"/>
          <w:b/>
          <w:sz w:val="22"/>
          <w:szCs w:val="22"/>
        </w:rPr>
        <w:t>User Acceptance Testing (UAT) Results</w:t>
      </w:r>
      <w:r w:rsidRPr="00A86CD3">
        <w:rPr>
          <w:rFonts w:ascii="Calibri" w:eastAsia="Calibri" w:hAnsi="Calibri" w:cs="Calibri"/>
          <w:b/>
          <w:bCs/>
          <w:sz w:val="22"/>
          <w:szCs w:val="22"/>
        </w:rPr>
        <w:t xml:space="preserve">: </w:t>
      </w:r>
      <w:r w:rsidRPr="00A86CD3">
        <w:rPr>
          <w:rFonts w:ascii="Calibri" w:eastAsia="Calibri" w:hAnsi="Calibri" w:cs="Calibri"/>
          <w:sz w:val="22"/>
          <w:szCs w:val="22"/>
        </w:rPr>
        <w:t xml:space="preserve">Document summarizing the outcomes of the UAT and user feedback. </w:t>
      </w:r>
    </w:p>
    <w:p w14:paraId="46251B1B" w14:textId="77777777" w:rsidR="00A86CD3" w:rsidRPr="00A86CD3" w:rsidRDefault="00A86CD3" w:rsidP="00585F20">
      <w:pPr>
        <w:spacing w:line="480" w:lineRule="auto"/>
        <w:rPr>
          <w:rFonts w:ascii="Calibri" w:eastAsia="Calibri" w:hAnsi="Calibri" w:cs="Calibri"/>
          <w:sz w:val="22"/>
          <w:szCs w:val="22"/>
        </w:rPr>
      </w:pPr>
    </w:p>
    <w:p w14:paraId="188DBBC5" w14:textId="77777777" w:rsidR="00A86CD3" w:rsidRPr="00A86CD3" w:rsidRDefault="00A86CD3" w:rsidP="00585F20">
      <w:pPr>
        <w:spacing w:line="480" w:lineRule="auto"/>
        <w:rPr>
          <w:rFonts w:ascii="Calibri" w:eastAsia="Calibri" w:hAnsi="Calibri" w:cs="Calibri"/>
          <w:b/>
          <w:sz w:val="22"/>
          <w:szCs w:val="22"/>
        </w:rPr>
      </w:pPr>
      <w:r w:rsidRPr="00A86CD3">
        <w:rPr>
          <w:rFonts w:ascii="Calibri" w:eastAsia="Calibri" w:hAnsi="Calibri" w:cs="Calibri"/>
          <w:b/>
          <w:sz w:val="22"/>
          <w:szCs w:val="22"/>
        </w:rPr>
        <w:t>Phase V: Training and Support</w:t>
      </w:r>
    </w:p>
    <w:p w14:paraId="106929B2" w14:textId="77777777" w:rsidR="00A86CD3" w:rsidRPr="00A86CD3" w:rsidRDefault="00A86CD3" w:rsidP="00585F20">
      <w:pPr>
        <w:pStyle w:val="ListParagraph"/>
        <w:numPr>
          <w:ilvl w:val="0"/>
          <w:numId w:val="32"/>
        </w:numPr>
        <w:spacing w:line="480" w:lineRule="auto"/>
        <w:rPr>
          <w:rFonts w:ascii="Calibri" w:eastAsia="Calibri" w:hAnsi="Calibri" w:cs="Calibri"/>
          <w:sz w:val="22"/>
          <w:szCs w:val="22"/>
        </w:rPr>
      </w:pPr>
      <w:r w:rsidRPr="00A86CD3">
        <w:rPr>
          <w:rFonts w:ascii="Calibri" w:eastAsia="Calibri" w:hAnsi="Calibri" w:cs="Calibri"/>
          <w:b/>
          <w:sz w:val="22"/>
          <w:szCs w:val="22"/>
        </w:rPr>
        <w:t>Training Materials</w:t>
      </w:r>
      <w:r w:rsidRPr="00A86CD3">
        <w:rPr>
          <w:rFonts w:ascii="Calibri" w:eastAsia="Calibri" w:hAnsi="Calibri" w:cs="Calibri"/>
          <w:b/>
          <w:bCs/>
          <w:sz w:val="22"/>
          <w:szCs w:val="22"/>
        </w:rPr>
        <w:t xml:space="preserve">: </w:t>
      </w:r>
      <w:r w:rsidRPr="00A86CD3">
        <w:rPr>
          <w:rFonts w:ascii="Calibri" w:eastAsia="Calibri" w:hAnsi="Calibri" w:cs="Calibri"/>
          <w:sz w:val="22"/>
          <w:szCs w:val="22"/>
        </w:rPr>
        <w:t>Includes manuals, guides, references, etc.</w:t>
      </w:r>
    </w:p>
    <w:p w14:paraId="2D713CD3" w14:textId="77777777" w:rsidR="00A86CD3" w:rsidRPr="00A86CD3" w:rsidRDefault="00A86CD3" w:rsidP="00585F20">
      <w:pPr>
        <w:pStyle w:val="ListParagraph"/>
        <w:numPr>
          <w:ilvl w:val="0"/>
          <w:numId w:val="32"/>
        </w:numPr>
        <w:spacing w:line="480" w:lineRule="auto"/>
        <w:rPr>
          <w:rFonts w:ascii="Calibri" w:eastAsia="Calibri" w:hAnsi="Calibri" w:cs="Calibri"/>
          <w:sz w:val="22"/>
          <w:szCs w:val="22"/>
        </w:rPr>
      </w:pPr>
      <w:r w:rsidRPr="00A86CD3">
        <w:rPr>
          <w:rFonts w:ascii="Calibri" w:eastAsia="Calibri" w:hAnsi="Calibri" w:cs="Calibri"/>
          <w:b/>
          <w:sz w:val="22"/>
          <w:szCs w:val="22"/>
        </w:rPr>
        <w:t>Post-implementation Monitoring Report</w:t>
      </w:r>
      <w:r w:rsidRPr="00A86CD3">
        <w:rPr>
          <w:rFonts w:ascii="Calibri" w:eastAsia="Calibri" w:hAnsi="Calibri" w:cs="Calibri"/>
          <w:b/>
          <w:bCs/>
          <w:sz w:val="22"/>
          <w:szCs w:val="22"/>
        </w:rPr>
        <w:t xml:space="preserve">: </w:t>
      </w:r>
      <w:r w:rsidRPr="00A86CD3">
        <w:rPr>
          <w:rFonts w:ascii="Calibri" w:eastAsia="Calibri" w:hAnsi="Calibri" w:cs="Calibri"/>
          <w:sz w:val="22"/>
          <w:szCs w:val="22"/>
        </w:rPr>
        <w:t xml:space="preserve">This document highlights the system performance post-implementation of the solution, issues encountered, and their resolution method. </w:t>
      </w:r>
    </w:p>
    <w:p w14:paraId="6C37361A" w14:textId="77777777" w:rsidR="00A86CD3" w:rsidRPr="00A86CD3" w:rsidRDefault="00A86CD3" w:rsidP="00585F20">
      <w:pPr>
        <w:pStyle w:val="ListParagraph"/>
        <w:numPr>
          <w:ilvl w:val="0"/>
          <w:numId w:val="32"/>
        </w:numPr>
        <w:spacing w:line="480" w:lineRule="auto"/>
        <w:rPr>
          <w:rFonts w:ascii="Calibri" w:eastAsia="Calibri" w:hAnsi="Calibri" w:cs="Calibri"/>
          <w:sz w:val="22"/>
          <w:szCs w:val="22"/>
        </w:rPr>
      </w:pPr>
      <w:r w:rsidRPr="00A86CD3">
        <w:rPr>
          <w:rFonts w:ascii="Calibri" w:eastAsia="Calibri" w:hAnsi="Calibri" w:cs="Calibri"/>
          <w:b/>
          <w:sz w:val="22"/>
          <w:szCs w:val="22"/>
        </w:rPr>
        <w:t>Support Plan</w:t>
      </w:r>
      <w:r w:rsidRPr="00A86CD3">
        <w:rPr>
          <w:rFonts w:ascii="Calibri" w:eastAsia="Calibri" w:hAnsi="Calibri" w:cs="Calibri"/>
          <w:b/>
          <w:bCs/>
          <w:sz w:val="22"/>
          <w:szCs w:val="22"/>
        </w:rPr>
        <w:t>:</w:t>
      </w:r>
      <w:r w:rsidRPr="00A86CD3">
        <w:rPr>
          <w:rFonts w:ascii="Calibri" w:eastAsia="Calibri" w:hAnsi="Calibri" w:cs="Calibri"/>
          <w:sz w:val="22"/>
          <w:szCs w:val="22"/>
        </w:rPr>
        <w:t xml:space="preserve"> Document that refers to support beyond the training sessions, contacts for support, issue escalation, etc. </w:t>
      </w:r>
    </w:p>
    <w:p w14:paraId="1D238047" w14:textId="77777777" w:rsidR="00A86CD3" w:rsidRPr="00A86CD3" w:rsidRDefault="00A86CD3" w:rsidP="00A86CD3">
      <w:pPr>
        <w:rPr>
          <w:rFonts w:ascii="Calibri" w:eastAsia="Calibri" w:hAnsi="Calibri" w:cs="Calibri"/>
          <w:b/>
          <w:sz w:val="22"/>
          <w:szCs w:val="22"/>
        </w:rPr>
      </w:pPr>
      <w:r w:rsidRPr="00A86CD3">
        <w:rPr>
          <w:rFonts w:ascii="Calibri" w:hAnsi="Calibri" w:cs="Calibri"/>
        </w:rPr>
        <w:tab/>
      </w:r>
      <w:r w:rsidRPr="00A86CD3">
        <w:rPr>
          <w:rFonts w:ascii="Calibri" w:eastAsia="Calibri" w:hAnsi="Calibri" w:cs="Calibri"/>
          <w:b/>
          <w:sz w:val="22"/>
          <w:szCs w:val="22"/>
        </w:rPr>
        <w:br w:type="page"/>
      </w:r>
    </w:p>
    <w:p w14:paraId="75FCEEF1" w14:textId="6E4A5064" w:rsidR="00A86CD3" w:rsidRPr="00A86CD3" w:rsidRDefault="00A86CD3" w:rsidP="00DC573C">
      <w:pPr>
        <w:pStyle w:val="Heading2"/>
        <w:spacing w:line="276" w:lineRule="auto"/>
        <w:jc w:val="center"/>
        <w:rPr>
          <w:rFonts w:ascii="Calibri" w:eastAsia="Aptos Display" w:hAnsi="Calibri" w:cs="Calibri"/>
        </w:rPr>
      </w:pPr>
      <w:bookmarkStart w:id="19" w:name="_Toc179481172"/>
      <w:r w:rsidRPr="00A86CD3">
        <w:rPr>
          <w:rFonts w:ascii="Calibri" w:eastAsia="Aptos Display" w:hAnsi="Calibri" w:cs="Calibri"/>
        </w:rPr>
        <w:lastRenderedPageBreak/>
        <w:t>WBS Levels and Work Packages</w:t>
      </w:r>
      <w:bookmarkEnd w:id="19"/>
    </w:p>
    <w:p w14:paraId="03679AE0" w14:textId="77777777" w:rsidR="00A86CD3" w:rsidRPr="00A86CD3" w:rsidRDefault="00A86CD3" w:rsidP="00DC573C">
      <w:pPr>
        <w:spacing w:line="480" w:lineRule="auto"/>
        <w:rPr>
          <w:rFonts w:ascii="Calibri" w:eastAsia="Calibri" w:hAnsi="Calibri" w:cs="Calibri"/>
          <w:sz w:val="22"/>
          <w:szCs w:val="22"/>
        </w:rPr>
      </w:pPr>
      <w:r w:rsidRPr="00A86CD3">
        <w:rPr>
          <w:rFonts w:ascii="Calibri" w:eastAsia="Calibri" w:hAnsi="Calibri" w:cs="Calibri"/>
          <w:sz w:val="22"/>
          <w:szCs w:val="22"/>
        </w:rPr>
        <w:t xml:space="preserve">WBS consists of 5 Phases each divided into multiple Levels and Sub-levels. Each sub-level then consists of individual Work Packages. Following is the breakdown for all the phases, levels, sub-levels, and work packages. </w:t>
      </w:r>
    </w:p>
    <w:tbl>
      <w:tblPr>
        <w:tblStyle w:val="GridTable1Light-Accent1"/>
        <w:tblpPr w:leftFromText="180" w:rightFromText="180" w:vertAnchor="text" w:tblpXSpec="center" w:tblpY="1"/>
        <w:tblW w:w="9350" w:type="dxa"/>
        <w:tblLook w:val="04A0" w:firstRow="1" w:lastRow="0" w:firstColumn="1" w:lastColumn="0" w:noHBand="0" w:noVBand="1"/>
      </w:tblPr>
      <w:tblGrid>
        <w:gridCol w:w="2415"/>
        <w:gridCol w:w="1659"/>
        <w:gridCol w:w="805"/>
        <w:gridCol w:w="1646"/>
        <w:gridCol w:w="1449"/>
        <w:gridCol w:w="709"/>
        <w:gridCol w:w="667"/>
      </w:tblGrid>
      <w:tr w:rsidR="00A86CD3" w:rsidRPr="00A86CD3" w14:paraId="686317C3" w14:textId="77777777" w:rsidTr="001B434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50" w:type="dxa"/>
            <w:gridSpan w:val="7"/>
            <w:vAlign w:val="center"/>
          </w:tcPr>
          <w:p w14:paraId="38AD38A6" w14:textId="77777777" w:rsidR="00A86CD3" w:rsidRPr="00DC573C" w:rsidRDefault="00A86CD3" w:rsidP="001B434A">
            <w:pPr>
              <w:spacing w:line="480" w:lineRule="auto"/>
              <w:jc w:val="center"/>
              <w:rPr>
                <w:rFonts w:ascii="Calibri" w:hAnsi="Calibri" w:cs="Calibri"/>
                <w:sz w:val="22"/>
                <w:szCs w:val="22"/>
              </w:rPr>
            </w:pPr>
            <w:r w:rsidRPr="00DC573C">
              <w:rPr>
                <w:rFonts w:ascii="Calibri" w:hAnsi="Calibri" w:cs="Calibri"/>
                <w:sz w:val="22"/>
                <w:szCs w:val="22"/>
              </w:rPr>
              <w:t>WORK BREAKDOWN STRUCTURE FOR BTC ENTERPRISE</w:t>
            </w:r>
          </w:p>
        </w:tc>
      </w:tr>
      <w:tr w:rsidR="00A86CD3" w:rsidRPr="00A86CD3" w14:paraId="013F22BA"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9350" w:type="dxa"/>
            <w:gridSpan w:val="7"/>
            <w:vAlign w:val="center"/>
          </w:tcPr>
          <w:p w14:paraId="3C937D6A" w14:textId="77777777" w:rsidR="00A86CD3" w:rsidRPr="00A86CD3" w:rsidRDefault="00A86CD3" w:rsidP="001B434A">
            <w:pPr>
              <w:spacing w:line="480" w:lineRule="auto"/>
              <w:jc w:val="center"/>
              <w:rPr>
                <w:rFonts w:ascii="Calibri" w:hAnsi="Calibri" w:cs="Calibri"/>
                <w:b w:val="0"/>
                <w:bCs w:val="0"/>
                <w:sz w:val="22"/>
                <w:szCs w:val="22"/>
              </w:rPr>
            </w:pPr>
          </w:p>
        </w:tc>
      </w:tr>
      <w:tr w:rsidR="00A86CD3" w:rsidRPr="00A86CD3" w14:paraId="00A70571"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Align w:val="center"/>
          </w:tcPr>
          <w:p w14:paraId="6E23FD87" w14:textId="77777777" w:rsidR="00A86CD3" w:rsidRPr="00DC573C" w:rsidRDefault="00A86CD3" w:rsidP="001B434A">
            <w:pPr>
              <w:spacing w:line="480" w:lineRule="auto"/>
              <w:jc w:val="center"/>
              <w:rPr>
                <w:rFonts w:ascii="Calibri" w:hAnsi="Calibri" w:cs="Calibri"/>
                <w:sz w:val="22"/>
                <w:szCs w:val="22"/>
              </w:rPr>
            </w:pPr>
            <w:r w:rsidRPr="00DC573C">
              <w:rPr>
                <w:rFonts w:ascii="Calibri" w:hAnsi="Calibri" w:cs="Calibri"/>
                <w:sz w:val="22"/>
                <w:szCs w:val="22"/>
              </w:rPr>
              <w:t>Phases</w:t>
            </w:r>
          </w:p>
        </w:tc>
        <w:tc>
          <w:tcPr>
            <w:tcW w:w="1659" w:type="dxa"/>
            <w:vAlign w:val="center"/>
          </w:tcPr>
          <w:p w14:paraId="75C21A94"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2"/>
                <w:szCs w:val="22"/>
              </w:rPr>
            </w:pPr>
            <w:r w:rsidRPr="00A86CD3">
              <w:rPr>
                <w:rFonts w:ascii="Calibri" w:hAnsi="Calibri" w:cs="Calibri"/>
                <w:b/>
                <w:bCs/>
                <w:sz w:val="22"/>
                <w:szCs w:val="22"/>
              </w:rPr>
              <w:t>Levels</w:t>
            </w:r>
          </w:p>
        </w:tc>
        <w:tc>
          <w:tcPr>
            <w:tcW w:w="805" w:type="dxa"/>
            <w:vAlign w:val="center"/>
          </w:tcPr>
          <w:p w14:paraId="328292C8"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2"/>
                <w:szCs w:val="22"/>
              </w:rPr>
            </w:pPr>
            <w:r w:rsidRPr="00A86CD3">
              <w:rPr>
                <w:rFonts w:ascii="Calibri" w:hAnsi="Calibri" w:cs="Calibri"/>
                <w:b/>
                <w:bCs/>
                <w:sz w:val="22"/>
                <w:szCs w:val="22"/>
              </w:rPr>
              <w:t>Levels</w:t>
            </w:r>
          </w:p>
        </w:tc>
        <w:tc>
          <w:tcPr>
            <w:tcW w:w="1646" w:type="dxa"/>
            <w:vAlign w:val="center"/>
          </w:tcPr>
          <w:p w14:paraId="5645D59A"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2"/>
                <w:szCs w:val="22"/>
              </w:rPr>
            </w:pPr>
            <w:r w:rsidRPr="00A86CD3">
              <w:rPr>
                <w:rFonts w:ascii="Calibri" w:hAnsi="Calibri" w:cs="Calibri"/>
                <w:b/>
                <w:bCs/>
                <w:sz w:val="22"/>
                <w:szCs w:val="22"/>
              </w:rPr>
              <w:t>Key Activities</w:t>
            </w:r>
          </w:p>
        </w:tc>
        <w:tc>
          <w:tcPr>
            <w:tcW w:w="1449" w:type="dxa"/>
            <w:vAlign w:val="center"/>
          </w:tcPr>
          <w:p w14:paraId="502051B5"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2"/>
                <w:szCs w:val="22"/>
              </w:rPr>
            </w:pPr>
            <w:r w:rsidRPr="00A86CD3">
              <w:rPr>
                <w:rFonts w:ascii="Calibri" w:hAnsi="Calibri" w:cs="Calibri"/>
                <w:b/>
                <w:bCs/>
                <w:sz w:val="22"/>
                <w:szCs w:val="22"/>
              </w:rPr>
              <w:t>Assigned To</w:t>
            </w:r>
          </w:p>
        </w:tc>
        <w:tc>
          <w:tcPr>
            <w:tcW w:w="709" w:type="dxa"/>
            <w:vAlign w:val="center"/>
          </w:tcPr>
          <w:p w14:paraId="02EB61A7" w14:textId="44D36F13"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2"/>
                <w:szCs w:val="22"/>
              </w:rPr>
            </w:pPr>
            <w:r w:rsidRPr="00A86CD3">
              <w:rPr>
                <w:rFonts w:ascii="Calibri" w:hAnsi="Calibri" w:cs="Calibri"/>
                <w:b/>
                <w:bCs/>
                <w:sz w:val="22"/>
                <w:szCs w:val="22"/>
              </w:rPr>
              <w:t>Start Date</w:t>
            </w:r>
          </w:p>
        </w:tc>
        <w:tc>
          <w:tcPr>
            <w:tcW w:w="667" w:type="dxa"/>
            <w:vAlign w:val="center"/>
          </w:tcPr>
          <w:p w14:paraId="1B0DEF6E"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2"/>
                <w:szCs w:val="22"/>
              </w:rPr>
            </w:pPr>
            <w:r w:rsidRPr="00A86CD3">
              <w:rPr>
                <w:rFonts w:ascii="Calibri" w:hAnsi="Calibri" w:cs="Calibri"/>
                <w:b/>
                <w:bCs/>
                <w:sz w:val="22"/>
                <w:szCs w:val="22"/>
              </w:rPr>
              <w:t>End Date</w:t>
            </w:r>
          </w:p>
        </w:tc>
      </w:tr>
      <w:tr w:rsidR="00A86CD3" w:rsidRPr="00A86CD3" w14:paraId="580557D5"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Align w:val="center"/>
          </w:tcPr>
          <w:p w14:paraId="22886631" w14:textId="77777777" w:rsidR="00A86CD3" w:rsidRPr="00A86CD3" w:rsidRDefault="00A86CD3" w:rsidP="001B434A">
            <w:pPr>
              <w:pStyle w:val="ListParagraph"/>
              <w:numPr>
                <w:ilvl w:val="0"/>
                <w:numId w:val="14"/>
              </w:numPr>
              <w:spacing w:line="480" w:lineRule="auto"/>
              <w:jc w:val="center"/>
              <w:rPr>
                <w:rFonts w:ascii="Calibri" w:hAnsi="Calibri" w:cs="Calibri"/>
                <w:b w:val="0"/>
                <w:bCs w:val="0"/>
                <w:sz w:val="22"/>
                <w:szCs w:val="22"/>
              </w:rPr>
            </w:pPr>
            <w:r w:rsidRPr="00A86CD3">
              <w:rPr>
                <w:rFonts w:ascii="Calibri" w:hAnsi="Calibri" w:cs="Calibri"/>
                <w:b w:val="0"/>
                <w:bCs w:val="0"/>
                <w:sz w:val="22"/>
                <w:szCs w:val="22"/>
              </w:rPr>
              <w:t>Discovery and Planning</w:t>
            </w:r>
          </w:p>
        </w:tc>
        <w:tc>
          <w:tcPr>
            <w:tcW w:w="6935" w:type="dxa"/>
            <w:gridSpan w:val="6"/>
            <w:vAlign w:val="center"/>
          </w:tcPr>
          <w:p w14:paraId="65C52ABC"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2"/>
                <w:szCs w:val="22"/>
              </w:rPr>
            </w:pPr>
            <w:r w:rsidRPr="00A86CD3">
              <w:rPr>
                <w:rFonts w:ascii="Calibri" w:hAnsi="Calibri" w:cs="Calibri"/>
                <w:b/>
                <w:bCs/>
                <w:sz w:val="22"/>
                <w:szCs w:val="22"/>
              </w:rPr>
              <w:t>Cost - $50,000</w:t>
            </w:r>
          </w:p>
        </w:tc>
      </w:tr>
      <w:tr w:rsidR="00A86CD3" w:rsidRPr="00A86CD3" w14:paraId="683FDFBE"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restart"/>
            <w:vAlign w:val="center"/>
          </w:tcPr>
          <w:p w14:paraId="60076D54"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17FA1F63"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1.1 Project Initiation</w:t>
            </w:r>
          </w:p>
        </w:tc>
        <w:tc>
          <w:tcPr>
            <w:tcW w:w="805" w:type="dxa"/>
            <w:vAlign w:val="center"/>
          </w:tcPr>
          <w:p w14:paraId="7192D3B5"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1.1.1</w:t>
            </w:r>
          </w:p>
        </w:tc>
        <w:tc>
          <w:tcPr>
            <w:tcW w:w="1646" w:type="dxa"/>
            <w:vAlign w:val="center"/>
          </w:tcPr>
          <w:p w14:paraId="28D0B02E"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Project Kick-off Meeting</w:t>
            </w:r>
          </w:p>
        </w:tc>
        <w:tc>
          <w:tcPr>
            <w:tcW w:w="1449" w:type="dxa"/>
            <w:vAlign w:val="center"/>
          </w:tcPr>
          <w:p w14:paraId="69039E10"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Project Manager</w:t>
            </w:r>
          </w:p>
        </w:tc>
        <w:tc>
          <w:tcPr>
            <w:tcW w:w="709" w:type="dxa"/>
            <w:vAlign w:val="center"/>
          </w:tcPr>
          <w:p w14:paraId="4AD3C559"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Oct 03, 2024</w:t>
            </w:r>
          </w:p>
        </w:tc>
        <w:tc>
          <w:tcPr>
            <w:tcW w:w="667" w:type="dxa"/>
            <w:vAlign w:val="center"/>
          </w:tcPr>
          <w:p w14:paraId="3946B2A3"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Oct 03, 2024</w:t>
            </w:r>
          </w:p>
        </w:tc>
      </w:tr>
      <w:tr w:rsidR="00A86CD3" w:rsidRPr="00A86CD3" w14:paraId="7B0086FD"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757775A1"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Merge w:val="restart"/>
            <w:vAlign w:val="center"/>
          </w:tcPr>
          <w:p w14:paraId="02E89A20"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805" w:type="dxa"/>
            <w:vAlign w:val="center"/>
          </w:tcPr>
          <w:p w14:paraId="306D8230"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1.1.2</w:t>
            </w:r>
          </w:p>
        </w:tc>
        <w:tc>
          <w:tcPr>
            <w:tcW w:w="1646" w:type="dxa"/>
            <w:vAlign w:val="center"/>
          </w:tcPr>
          <w:p w14:paraId="742826A1"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Identifying Stakeholders</w:t>
            </w:r>
          </w:p>
        </w:tc>
        <w:tc>
          <w:tcPr>
            <w:tcW w:w="1449" w:type="dxa"/>
            <w:vAlign w:val="center"/>
          </w:tcPr>
          <w:p w14:paraId="435EF25D"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Project Manager</w:t>
            </w:r>
          </w:p>
        </w:tc>
        <w:tc>
          <w:tcPr>
            <w:tcW w:w="709" w:type="dxa"/>
            <w:vAlign w:val="center"/>
          </w:tcPr>
          <w:p w14:paraId="2C84A7A3"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Oct 03, 2024</w:t>
            </w:r>
          </w:p>
        </w:tc>
        <w:tc>
          <w:tcPr>
            <w:tcW w:w="667" w:type="dxa"/>
            <w:vAlign w:val="center"/>
          </w:tcPr>
          <w:p w14:paraId="781FE77C"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Oct 07, 2024</w:t>
            </w:r>
          </w:p>
        </w:tc>
      </w:tr>
      <w:tr w:rsidR="00A86CD3" w:rsidRPr="00A86CD3" w14:paraId="65EAF3C2"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5E479D5B"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Merge/>
            <w:vAlign w:val="center"/>
          </w:tcPr>
          <w:p w14:paraId="7C6C993A"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805" w:type="dxa"/>
            <w:vAlign w:val="center"/>
          </w:tcPr>
          <w:p w14:paraId="6D3F38DC"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1.1.3</w:t>
            </w:r>
          </w:p>
        </w:tc>
        <w:tc>
          <w:tcPr>
            <w:tcW w:w="1646" w:type="dxa"/>
            <w:vAlign w:val="center"/>
          </w:tcPr>
          <w:p w14:paraId="2D753441"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Create Project Charter</w:t>
            </w:r>
          </w:p>
        </w:tc>
        <w:tc>
          <w:tcPr>
            <w:tcW w:w="1449" w:type="dxa"/>
            <w:vAlign w:val="center"/>
          </w:tcPr>
          <w:p w14:paraId="04625D7C"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Business Analyst</w:t>
            </w:r>
          </w:p>
        </w:tc>
        <w:tc>
          <w:tcPr>
            <w:tcW w:w="709" w:type="dxa"/>
            <w:vAlign w:val="center"/>
          </w:tcPr>
          <w:p w14:paraId="4CA9168B"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Oct 07, 2024</w:t>
            </w:r>
          </w:p>
        </w:tc>
        <w:tc>
          <w:tcPr>
            <w:tcW w:w="667" w:type="dxa"/>
            <w:vAlign w:val="center"/>
          </w:tcPr>
          <w:p w14:paraId="0DD2AAB1"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Oct 12, 2024</w:t>
            </w:r>
          </w:p>
        </w:tc>
      </w:tr>
      <w:tr w:rsidR="00A86CD3" w:rsidRPr="00A86CD3" w14:paraId="41005E67"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019640CF"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7C40E4D1"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1.2 Examination and Elicitation</w:t>
            </w:r>
          </w:p>
        </w:tc>
        <w:tc>
          <w:tcPr>
            <w:tcW w:w="805" w:type="dxa"/>
            <w:vAlign w:val="center"/>
          </w:tcPr>
          <w:p w14:paraId="609718CA"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1.2.1</w:t>
            </w:r>
          </w:p>
        </w:tc>
        <w:tc>
          <w:tcPr>
            <w:tcW w:w="1646" w:type="dxa"/>
            <w:vAlign w:val="center"/>
          </w:tcPr>
          <w:p w14:paraId="1F9EF44C"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Infrastructure Assessment</w:t>
            </w:r>
          </w:p>
        </w:tc>
        <w:tc>
          <w:tcPr>
            <w:tcW w:w="1449" w:type="dxa"/>
            <w:vAlign w:val="center"/>
          </w:tcPr>
          <w:p w14:paraId="300EC534" w14:textId="7E58F45B"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System Architect</w:t>
            </w:r>
          </w:p>
        </w:tc>
        <w:tc>
          <w:tcPr>
            <w:tcW w:w="709" w:type="dxa"/>
            <w:vAlign w:val="center"/>
          </w:tcPr>
          <w:p w14:paraId="41B01B35"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Oct 11, 2024</w:t>
            </w:r>
          </w:p>
        </w:tc>
        <w:tc>
          <w:tcPr>
            <w:tcW w:w="667" w:type="dxa"/>
            <w:vAlign w:val="center"/>
          </w:tcPr>
          <w:p w14:paraId="1C108664"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Oct 21, 2024</w:t>
            </w:r>
          </w:p>
        </w:tc>
      </w:tr>
      <w:tr w:rsidR="00A86CD3" w:rsidRPr="00A86CD3" w14:paraId="61837B74"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46327879"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194498BE"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805" w:type="dxa"/>
            <w:vAlign w:val="center"/>
          </w:tcPr>
          <w:p w14:paraId="77A4823E"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1.2.2</w:t>
            </w:r>
          </w:p>
        </w:tc>
        <w:tc>
          <w:tcPr>
            <w:tcW w:w="1646" w:type="dxa"/>
            <w:vAlign w:val="center"/>
          </w:tcPr>
          <w:p w14:paraId="7D2580D3"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Requirements Gathering</w:t>
            </w:r>
          </w:p>
        </w:tc>
        <w:tc>
          <w:tcPr>
            <w:tcW w:w="1449" w:type="dxa"/>
            <w:vAlign w:val="center"/>
          </w:tcPr>
          <w:p w14:paraId="22CC2C0B"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Business Analyst</w:t>
            </w:r>
          </w:p>
        </w:tc>
        <w:tc>
          <w:tcPr>
            <w:tcW w:w="709" w:type="dxa"/>
            <w:vAlign w:val="center"/>
          </w:tcPr>
          <w:p w14:paraId="0DC2728C"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Oct 21, 2024</w:t>
            </w:r>
          </w:p>
        </w:tc>
        <w:tc>
          <w:tcPr>
            <w:tcW w:w="667" w:type="dxa"/>
            <w:vAlign w:val="center"/>
          </w:tcPr>
          <w:p w14:paraId="77B12273"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Nov 01, 2024</w:t>
            </w:r>
          </w:p>
        </w:tc>
      </w:tr>
      <w:tr w:rsidR="00A86CD3" w:rsidRPr="00A86CD3" w14:paraId="4B8BC39D"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Align w:val="center"/>
          </w:tcPr>
          <w:p w14:paraId="0C23FDB7" w14:textId="77777777" w:rsidR="00A86CD3" w:rsidRPr="00A86CD3" w:rsidRDefault="00A86CD3" w:rsidP="001B434A">
            <w:pPr>
              <w:pStyle w:val="ListParagraph"/>
              <w:numPr>
                <w:ilvl w:val="0"/>
                <w:numId w:val="14"/>
              </w:numPr>
              <w:spacing w:line="480" w:lineRule="auto"/>
              <w:jc w:val="center"/>
              <w:rPr>
                <w:rFonts w:ascii="Calibri" w:hAnsi="Calibri" w:cs="Calibri"/>
                <w:b w:val="0"/>
                <w:bCs w:val="0"/>
                <w:sz w:val="22"/>
                <w:szCs w:val="22"/>
              </w:rPr>
            </w:pPr>
            <w:r w:rsidRPr="00A86CD3">
              <w:rPr>
                <w:rFonts w:ascii="Calibri" w:hAnsi="Calibri" w:cs="Calibri"/>
                <w:b w:val="0"/>
                <w:bCs w:val="0"/>
                <w:sz w:val="22"/>
                <w:szCs w:val="22"/>
              </w:rPr>
              <w:t>Designing</w:t>
            </w:r>
          </w:p>
        </w:tc>
        <w:tc>
          <w:tcPr>
            <w:tcW w:w="6935" w:type="dxa"/>
            <w:gridSpan w:val="6"/>
            <w:vAlign w:val="center"/>
          </w:tcPr>
          <w:p w14:paraId="5BC91086"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2"/>
                <w:szCs w:val="22"/>
              </w:rPr>
            </w:pPr>
            <w:r w:rsidRPr="00A86CD3">
              <w:rPr>
                <w:rFonts w:ascii="Calibri" w:hAnsi="Calibri" w:cs="Calibri"/>
                <w:b/>
                <w:bCs/>
                <w:sz w:val="22"/>
                <w:szCs w:val="22"/>
              </w:rPr>
              <w:t>Cost - $10,000</w:t>
            </w:r>
          </w:p>
        </w:tc>
      </w:tr>
      <w:tr w:rsidR="00A86CD3" w:rsidRPr="00A86CD3" w14:paraId="299AB832"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restart"/>
            <w:vAlign w:val="center"/>
          </w:tcPr>
          <w:p w14:paraId="4BDC3D32"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5B2474DD"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2.1 System Analysis</w:t>
            </w:r>
          </w:p>
        </w:tc>
        <w:tc>
          <w:tcPr>
            <w:tcW w:w="805" w:type="dxa"/>
            <w:vAlign w:val="center"/>
          </w:tcPr>
          <w:p w14:paraId="20A429FD"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2.1.1</w:t>
            </w:r>
          </w:p>
        </w:tc>
        <w:tc>
          <w:tcPr>
            <w:tcW w:w="1646" w:type="dxa"/>
            <w:vAlign w:val="center"/>
          </w:tcPr>
          <w:p w14:paraId="54EB915F"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System Architecture Desing</w:t>
            </w:r>
          </w:p>
        </w:tc>
        <w:tc>
          <w:tcPr>
            <w:tcW w:w="1449" w:type="dxa"/>
            <w:vAlign w:val="center"/>
          </w:tcPr>
          <w:p w14:paraId="6C34C7C5" w14:textId="35A339B3"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System Architect</w:t>
            </w:r>
          </w:p>
        </w:tc>
        <w:tc>
          <w:tcPr>
            <w:tcW w:w="709" w:type="dxa"/>
            <w:vAlign w:val="center"/>
          </w:tcPr>
          <w:p w14:paraId="3FE0BDBD"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Nov 01, 2024</w:t>
            </w:r>
          </w:p>
        </w:tc>
        <w:tc>
          <w:tcPr>
            <w:tcW w:w="667" w:type="dxa"/>
            <w:vAlign w:val="center"/>
          </w:tcPr>
          <w:p w14:paraId="2BDBC82A"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Nov 08, 2024</w:t>
            </w:r>
          </w:p>
        </w:tc>
      </w:tr>
      <w:tr w:rsidR="00A86CD3" w:rsidRPr="00A86CD3" w14:paraId="7CE5678D"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2F990DD6"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1DB4A303"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805" w:type="dxa"/>
            <w:vAlign w:val="center"/>
          </w:tcPr>
          <w:p w14:paraId="35DE5C84"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2.1.2</w:t>
            </w:r>
          </w:p>
        </w:tc>
        <w:tc>
          <w:tcPr>
            <w:tcW w:w="1646" w:type="dxa"/>
            <w:vAlign w:val="center"/>
          </w:tcPr>
          <w:p w14:paraId="2E901729"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Determine Security Framework</w:t>
            </w:r>
          </w:p>
        </w:tc>
        <w:tc>
          <w:tcPr>
            <w:tcW w:w="1449" w:type="dxa"/>
            <w:vAlign w:val="center"/>
          </w:tcPr>
          <w:p w14:paraId="68D54640"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Security specialist</w:t>
            </w:r>
          </w:p>
        </w:tc>
        <w:tc>
          <w:tcPr>
            <w:tcW w:w="709" w:type="dxa"/>
            <w:vAlign w:val="center"/>
          </w:tcPr>
          <w:p w14:paraId="58F4F498"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Nov 08, 2024</w:t>
            </w:r>
          </w:p>
        </w:tc>
        <w:tc>
          <w:tcPr>
            <w:tcW w:w="667" w:type="dxa"/>
            <w:vAlign w:val="center"/>
          </w:tcPr>
          <w:p w14:paraId="485841E9"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Nov 15, 2024</w:t>
            </w:r>
          </w:p>
        </w:tc>
      </w:tr>
      <w:tr w:rsidR="00A86CD3" w:rsidRPr="00A86CD3" w14:paraId="1D232931"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07C2793F"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4AB22474"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2.2 Data Analysis</w:t>
            </w:r>
          </w:p>
        </w:tc>
        <w:tc>
          <w:tcPr>
            <w:tcW w:w="805" w:type="dxa"/>
            <w:vAlign w:val="center"/>
          </w:tcPr>
          <w:p w14:paraId="2F2D4351"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2.2.1</w:t>
            </w:r>
          </w:p>
        </w:tc>
        <w:tc>
          <w:tcPr>
            <w:tcW w:w="1646" w:type="dxa"/>
            <w:vAlign w:val="center"/>
          </w:tcPr>
          <w:p w14:paraId="767C57B5"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Data Flow Mapping</w:t>
            </w:r>
          </w:p>
        </w:tc>
        <w:tc>
          <w:tcPr>
            <w:tcW w:w="1449" w:type="dxa"/>
            <w:vAlign w:val="center"/>
          </w:tcPr>
          <w:p w14:paraId="1B3DC06E"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System Architect</w:t>
            </w:r>
          </w:p>
        </w:tc>
        <w:tc>
          <w:tcPr>
            <w:tcW w:w="709" w:type="dxa"/>
            <w:vAlign w:val="center"/>
          </w:tcPr>
          <w:p w14:paraId="2B0BF13D" w14:textId="51E95E92"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Nov 15, 2024</w:t>
            </w:r>
          </w:p>
        </w:tc>
        <w:tc>
          <w:tcPr>
            <w:tcW w:w="667" w:type="dxa"/>
            <w:vAlign w:val="center"/>
          </w:tcPr>
          <w:p w14:paraId="04326A42"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Nov 20, 2024</w:t>
            </w:r>
          </w:p>
        </w:tc>
      </w:tr>
      <w:tr w:rsidR="00A86CD3" w:rsidRPr="00A86CD3" w14:paraId="436C7820"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68EFEDA7"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577D09FD"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2.3</w:t>
            </w:r>
          </w:p>
        </w:tc>
        <w:tc>
          <w:tcPr>
            <w:tcW w:w="805" w:type="dxa"/>
            <w:vAlign w:val="center"/>
          </w:tcPr>
          <w:p w14:paraId="72F52572"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1646" w:type="dxa"/>
            <w:vAlign w:val="center"/>
          </w:tcPr>
          <w:p w14:paraId="41AA6DE4"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Design Test Cases</w:t>
            </w:r>
          </w:p>
        </w:tc>
        <w:tc>
          <w:tcPr>
            <w:tcW w:w="1449" w:type="dxa"/>
            <w:vAlign w:val="center"/>
          </w:tcPr>
          <w:p w14:paraId="424697D3"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Quality Assurance Engineer</w:t>
            </w:r>
          </w:p>
        </w:tc>
        <w:tc>
          <w:tcPr>
            <w:tcW w:w="709" w:type="dxa"/>
            <w:vAlign w:val="center"/>
          </w:tcPr>
          <w:p w14:paraId="293B44E2"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Nov 20, 2024</w:t>
            </w:r>
          </w:p>
        </w:tc>
        <w:tc>
          <w:tcPr>
            <w:tcW w:w="667" w:type="dxa"/>
            <w:vAlign w:val="center"/>
          </w:tcPr>
          <w:p w14:paraId="61CE53A9"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Dec 02, 2024</w:t>
            </w:r>
          </w:p>
        </w:tc>
      </w:tr>
      <w:tr w:rsidR="00A86CD3" w:rsidRPr="00A86CD3" w14:paraId="3257D1E6" w14:textId="77777777" w:rsidTr="001B434A">
        <w:trPr>
          <w:trHeight w:val="240"/>
        </w:trPr>
        <w:tc>
          <w:tcPr>
            <w:cnfStyle w:val="001000000000" w:firstRow="0" w:lastRow="0" w:firstColumn="1" w:lastColumn="0" w:oddVBand="0" w:evenVBand="0" w:oddHBand="0" w:evenHBand="0" w:firstRowFirstColumn="0" w:firstRowLastColumn="0" w:lastRowFirstColumn="0" w:lastRowLastColumn="0"/>
            <w:tcW w:w="2415" w:type="dxa"/>
            <w:vAlign w:val="center"/>
          </w:tcPr>
          <w:p w14:paraId="33493586" w14:textId="77777777" w:rsidR="00A86CD3" w:rsidRPr="00A86CD3" w:rsidRDefault="00A86CD3" w:rsidP="001B434A">
            <w:pPr>
              <w:pStyle w:val="ListParagraph"/>
              <w:numPr>
                <w:ilvl w:val="0"/>
                <w:numId w:val="14"/>
              </w:numPr>
              <w:spacing w:line="480" w:lineRule="auto"/>
              <w:jc w:val="center"/>
              <w:rPr>
                <w:rFonts w:ascii="Calibri" w:hAnsi="Calibri" w:cs="Calibri"/>
                <w:b w:val="0"/>
                <w:bCs w:val="0"/>
                <w:sz w:val="22"/>
                <w:szCs w:val="22"/>
              </w:rPr>
            </w:pPr>
            <w:r w:rsidRPr="00A86CD3">
              <w:rPr>
                <w:rFonts w:ascii="Calibri" w:hAnsi="Calibri" w:cs="Calibri"/>
                <w:b w:val="0"/>
                <w:bCs w:val="0"/>
                <w:sz w:val="22"/>
                <w:szCs w:val="22"/>
              </w:rPr>
              <w:t>Solution Configuration and Content Migration</w:t>
            </w:r>
          </w:p>
        </w:tc>
        <w:tc>
          <w:tcPr>
            <w:tcW w:w="6935" w:type="dxa"/>
            <w:gridSpan w:val="6"/>
            <w:vAlign w:val="center"/>
          </w:tcPr>
          <w:p w14:paraId="1A971D9D"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2"/>
                <w:szCs w:val="22"/>
              </w:rPr>
            </w:pPr>
            <w:r w:rsidRPr="00A86CD3">
              <w:rPr>
                <w:rFonts w:ascii="Calibri" w:hAnsi="Calibri" w:cs="Calibri"/>
                <w:b/>
                <w:bCs/>
                <w:sz w:val="22"/>
                <w:szCs w:val="22"/>
              </w:rPr>
              <w:t>Cost – $25,000</w:t>
            </w:r>
          </w:p>
        </w:tc>
      </w:tr>
      <w:tr w:rsidR="00A86CD3" w:rsidRPr="00A86CD3" w14:paraId="761747CA" w14:textId="77777777" w:rsidTr="001B434A">
        <w:trPr>
          <w:trHeight w:val="119"/>
        </w:trPr>
        <w:tc>
          <w:tcPr>
            <w:cnfStyle w:val="001000000000" w:firstRow="0" w:lastRow="0" w:firstColumn="1" w:lastColumn="0" w:oddVBand="0" w:evenVBand="0" w:oddHBand="0" w:evenHBand="0" w:firstRowFirstColumn="0" w:firstRowLastColumn="0" w:lastRowFirstColumn="0" w:lastRowLastColumn="0"/>
            <w:tcW w:w="2415" w:type="dxa"/>
            <w:vMerge w:val="restart"/>
            <w:vAlign w:val="center"/>
          </w:tcPr>
          <w:p w14:paraId="6E1C316E"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4AA130BC"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3.1 System Configuration</w:t>
            </w:r>
          </w:p>
        </w:tc>
        <w:tc>
          <w:tcPr>
            <w:tcW w:w="805" w:type="dxa"/>
            <w:vAlign w:val="center"/>
          </w:tcPr>
          <w:p w14:paraId="24D78C2B"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3.1.1</w:t>
            </w:r>
          </w:p>
        </w:tc>
        <w:tc>
          <w:tcPr>
            <w:tcW w:w="1646" w:type="dxa"/>
            <w:vAlign w:val="center"/>
          </w:tcPr>
          <w:p w14:paraId="7C29085D"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Configure System Directory</w:t>
            </w:r>
          </w:p>
        </w:tc>
        <w:tc>
          <w:tcPr>
            <w:tcW w:w="1449" w:type="dxa"/>
            <w:vAlign w:val="center"/>
          </w:tcPr>
          <w:p w14:paraId="4D32C135"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System Administrator</w:t>
            </w:r>
          </w:p>
        </w:tc>
        <w:tc>
          <w:tcPr>
            <w:tcW w:w="709" w:type="dxa"/>
            <w:vAlign w:val="center"/>
          </w:tcPr>
          <w:p w14:paraId="2F2AFDF9"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Dec 02, 2024</w:t>
            </w:r>
          </w:p>
        </w:tc>
        <w:tc>
          <w:tcPr>
            <w:tcW w:w="667" w:type="dxa"/>
            <w:vAlign w:val="center"/>
          </w:tcPr>
          <w:p w14:paraId="1F5E0CA1"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Dec 11, 2024</w:t>
            </w:r>
          </w:p>
        </w:tc>
      </w:tr>
      <w:tr w:rsidR="00A86CD3" w:rsidRPr="00A86CD3" w14:paraId="6B5BADC9" w14:textId="77777777" w:rsidTr="001B434A">
        <w:trPr>
          <w:trHeight w:val="119"/>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7629FF46"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44331A0A"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805" w:type="dxa"/>
            <w:vAlign w:val="center"/>
          </w:tcPr>
          <w:p w14:paraId="777AC3FA"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3.1.2</w:t>
            </w:r>
          </w:p>
        </w:tc>
        <w:tc>
          <w:tcPr>
            <w:tcW w:w="1646" w:type="dxa"/>
            <w:vAlign w:val="center"/>
          </w:tcPr>
          <w:p w14:paraId="3BBD3F90"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M365 Configuration</w:t>
            </w:r>
          </w:p>
        </w:tc>
        <w:tc>
          <w:tcPr>
            <w:tcW w:w="1449" w:type="dxa"/>
            <w:vAlign w:val="center"/>
          </w:tcPr>
          <w:p w14:paraId="663C46F6"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Tech Lead</w:t>
            </w:r>
          </w:p>
        </w:tc>
        <w:tc>
          <w:tcPr>
            <w:tcW w:w="709" w:type="dxa"/>
            <w:vAlign w:val="center"/>
          </w:tcPr>
          <w:p w14:paraId="317B286E"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Dec 11, 2024</w:t>
            </w:r>
          </w:p>
        </w:tc>
        <w:tc>
          <w:tcPr>
            <w:tcW w:w="667" w:type="dxa"/>
            <w:vAlign w:val="center"/>
          </w:tcPr>
          <w:p w14:paraId="5CCACE5D"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Dec 20, 2024</w:t>
            </w:r>
          </w:p>
        </w:tc>
      </w:tr>
      <w:tr w:rsidR="00A86CD3" w:rsidRPr="00A86CD3" w14:paraId="17A39025" w14:textId="77777777" w:rsidTr="001B434A">
        <w:trPr>
          <w:trHeight w:val="119"/>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3726D65B"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67FA2EE8"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3.2</w:t>
            </w:r>
          </w:p>
        </w:tc>
        <w:tc>
          <w:tcPr>
            <w:tcW w:w="805" w:type="dxa"/>
            <w:vAlign w:val="center"/>
          </w:tcPr>
          <w:p w14:paraId="03E66FEC"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1646" w:type="dxa"/>
            <w:vAlign w:val="center"/>
          </w:tcPr>
          <w:p w14:paraId="3A606AF4"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Data Migration</w:t>
            </w:r>
          </w:p>
        </w:tc>
        <w:tc>
          <w:tcPr>
            <w:tcW w:w="1449" w:type="dxa"/>
            <w:vAlign w:val="center"/>
          </w:tcPr>
          <w:p w14:paraId="1FF3F1A7" w14:textId="00DDD904"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 xml:space="preserve">Tech </w:t>
            </w:r>
            <w:bookmarkStart w:id="20" w:name="_Int_QGTHqVwi"/>
            <w:r w:rsidRPr="00A86CD3">
              <w:rPr>
                <w:rFonts w:ascii="Calibri" w:hAnsi="Calibri" w:cs="Calibri"/>
                <w:sz w:val="22"/>
                <w:szCs w:val="22"/>
              </w:rPr>
              <w:t>Lead</w:t>
            </w:r>
            <w:bookmarkEnd w:id="20"/>
          </w:p>
        </w:tc>
        <w:tc>
          <w:tcPr>
            <w:tcW w:w="709" w:type="dxa"/>
            <w:vAlign w:val="center"/>
          </w:tcPr>
          <w:p w14:paraId="6C8A536E"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Dec 20, 2024</w:t>
            </w:r>
          </w:p>
        </w:tc>
        <w:tc>
          <w:tcPr>
            <w:tcW w:w="667" w:type="dxa"/>
            <w:vAlign w:val="center"/>
          </w:tcPr>
          <w:p w14:paraId="11AF92E8"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Jan 09, 2025</w:t>
            </w:r>
          </w:p>
        </w:tc>
      </w:tr>
      <w:tr w:rsidR="00A86CD3" w:rsidRPr="00A86CD3" w14:paraId="0DE07B66"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Align w:val="center"/>
          </w:tcPr>
          <w:p w14:paraId="78DDA851" w14:textId="59DB16FD" w:rsidR="00A86CD3" w:rsidRPr="00A86CD3" w:rsidRDefault="00A86CD3" w:rsidP="001B434A">
            <w:pPr>
              <w:pStyle w:val="ListParagraph"/>
              <w:numPr>
                <w:ilvl w:val="0"/>
                <w:numId w:val="14"/>
              </w:numPr>
              <w:spacing w:line="480" w:lineRule="auto"/>
              <w:jc w:val="center"/>
              <w:rPr>
                <w:rFonts w:ascii="Calibri" w:hAnsi="Calibri" w:cs="Calibri"/>
                <w:b w:val="0"/>
                <w:bCs w:val="0"/>
                <w:sz w:val="22"/>
                <w:szCs w:val="22"/>
              </w:rPr>
            </w:pPr>
            <w:r w:rsidRPr="00A86CD3">
              <w:rPr>
                <w:rFonts w:ascii="Calibri" w:hAnsi="Calibri" w:cs="Calibri"/>
                <w:b w:val="0"/>
                <w:bCs w:val="0"/>
                <w:sz w:val="22"/>
                <w:szCs w:val="22"/>
              </w:rPr>
              <w:t>Implementation and Testing</w:t>
            </w:r>
          </w:p>
        </w:tc>
        <w:tc>
          <w:tcPr>
            <w:tcW w:w="6935" w:type="dxa"/>
            <w:gridSpan w:val="6"/>
            <w:vAlign w:val="center"/>
          </w:tcPr>
          <w:p w14:paraId="6A8F1333"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2"/>
                <w:szCs w:val="22"/>
              </w:rPr>
            </w:pPr>
            <w:r w:rsidRPr="00A86CD3">
              <w:rPr>
                <w:rFonts w:ascii="Calibri" w:hAnsi="Calibri" w:cs="Calibri"/>
                <w:b/>
                <w:bCs/>
                <w:sz w:val="22"/>
                <w:szCs w:val="22"/>
              </w:rPr>
              <w:t>Cost - $70,000</w:t>
            </w:r>
          </w:p>
        </w:tc>
      </w:tr>
      <w:tr w:rsidR="00A86CD3" w:rsidRPr="00A86CD3" w14:paraId="54FA2E42"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restart"/>
            <w:vAlign w:val="center"/>
          </w:tcPr>
          <w:p w14:paraId="77EAB2CC"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01DA258A"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4.1 System Testing</w:t>
            </w:r>
          </w:p>
        </w:tc>
        <w:tc>
          <w:tcPr>
            <w:tcW w:w="805" w:type="dxa"/>
            <w:vAlign w:val="center"/>
          </w:tcPr>
          <w:p w14:paraId="28DEC220"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4.1.1</w:t>
            </w:r>
          </w:p>
        </w:tc>
        <w:tc>
          <w:tcPr>
            <w:tcW w:w="1646" w:type="dxa"/>
            <w:vAlign w:val="center"/>
          </w:tcPr>
          <w:p w14:paraId="04CA18CD"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Pilot Testing</w:t>
            </w:r>
          </w:p>
        </w:tc>
        <w:tc>
          <w:tcPr>
            <w:tcW w:w="1449" w:type="dxa"/>
            <w:vAlign w:val="center"/>
          </w:tcPr>
          <w:p w14:paraId="58262C6A"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Quality Assurance Engineer</w:t>
            </w:r>
          </w:p>
        </w:tc>
        <w:tc>
          <w:tcPr>
            <w:tcW w:w="709" w:type="dxa"/>
            <w:vAlign w:val="center"/>
          </w:tcPr>
          <w:p w14:paraId="4B82C456"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Jan 09, 2025</w:t>
            </w:r>
          </w:p>
        </w:tc>
        <w:tc>
          <w:tcPr>
            <w:tcW w:w="667" w:type="dxa"/>
            <w:vAlign w:val="center"/>
          </w:tcPr>
          <w:p w14:paraId="72B2EB4F"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Jan 20, 2025</w:t>
            </w:r>
          </w:p>
        </w:tc>
      </w:tr>
      <w:tr w:rsidR="00A86CD3" w:rsidRPr="00A86CD3" w14:paraId="493CB03F"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1CCD7DDC"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12621945"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805" w:type="dxa"/>
            <w:vAlign w:val="center"/>
          </w:tcPr>
          <w:p w14:paraId="58703652"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4.1.2</w:t>
            </w:r>
          </w:p>
        </w:tc>
        <w:tc>
          <w:tcPr>
            <w:tcW w:w="1646" w:type="dxa"/>
            <w:vAlign w:val="center"/>
          </w:tcPr>
          <w:p w14:paraId="63E0C1DA"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System Testing</w:t>
            </w:r>
          </w:p>
        </w:tc>
        <w:tc>
          <w:tcPr>
            <w:tcW w:w="1449" w:type="dxa"/>
            <w:vAlign w:val="center"/>
          </w:tcPr>
          <w:p w14:paraId="4079AEC6"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Quality Assurance Engineer</w:t>
            </w:r>
          </w:p>
        </w:tc>
        <w:tc>
          <w:tcPr>
            <w:tcW w:w="709" w:type="dxa"/>
            <w:vAlign w:val="center"/>
          </w:tcPr>
          <w:p w14:paraId="1732AEF5"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Jan 20, 2025</w:t>
            </w:r>
          </w:p>
        </w:tc>
        <w:tc>
          <w:tcPr>
            <w:tcW w:w="667" w:type="dxa"/>
            <w:vAlign w:val="center"/>
          </w:tcPr>
          <w:p w14:paraId="0E6EBC5B"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Feb 05, 2025</w:t>
            </w:r>
          </w:p>
        </w:tc>
      </w:tr>
      <w:tr w:rsidR="00A86CD3" w:rsidRPr="00A86CD3" w14:paraId="17A0437B"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38423BC7"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5FFC016E"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4.2 Implementation System Changes</w:t>
            </w:r>
          </w:p>
        </w:tc>
        <w:tc>
          <w:tcPr>
            <w:tcW w:w="805" w:type="dxa"/>
            <w:vAlign w:val="center"/>
          </w:tcPr>
          <w:p w14:paraId="61CFC561"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4.2.1</w:t>
            </w:r>
          </w:p>
        </w:tc>
        <w:tc>
          <w:tcPr>
            <w:tcW w:w="1646" w:type="dxa"/>
            <w:vAlign w:val="center"/>
          </w:tcPr>
          <w:p w14:paraId="7AD41412"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Assign Security Roles and User Permissions</w:t>
            </w:r>
          </w:p>
        </w:tc>
        <w:tc>
          <w:tcPr>
            <w:tcW w:w="1449" w:type="dxa"/>
            <w:vAlign w:val="center"/>
          </w:tcPr>
          <w:p w14:paraId="3512DDB7"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System Administrator</w:t>
            </w:r>
          </w:p>
        </w:tc>
        <w:tc>
          <w:tcPr>
            <w:tcW w:w="709" w:type="dxa"/>
            <w:vAlign w:val="center"/>
          </w:tcPr>
          <w:p w14:paraId="2FD093F7"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Feb 05, 2025</w:t>
            </w:r>
          </w:p>
        </w:tc>
        <w:tc>
          <w:tcPr>
            <w:tcW w:w="667" w:type="dxa"/>
            <w:vAlign w:val="center"/>
          </w:tcPr>
          <w:p w14:paraId="6FC94671"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Feb 17, 2025</w:t>
            </w:r>
          </w:p>
        </w:tc>
      </w:tr>
      <w:tr w:rsidR="00A86CD3" w:rsidRPr="00A86CD3" w14:paraId="7A6B1BEA"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7A4984D8"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717A5764"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805" w:type="dxa"/>
            <w:vAlign w:val="center"/>
          </w:tcPr>
          <w:p w14:paraId="7D777A28"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4.2.2</w:t>
            </w:r>
          </w:p>
        </w:tc>
        <w:tc>
          <w:tcPr>
            <w:tcW w:w="1646" w:type="dxa"/>
            <w:vAlign w:val="center"/>
          </w:tcPr>
          <w:p w14:paraId="6B9640D9"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Configure Change Management</w:t>
            </w:r>
          </w:p>
        </w:tc>
        <w:tc>
          <w:tcPr>
            <w:tcW w:w="1449" w:type="dxa"/>
            <w:vAlign w:val="center"/>
          </w:tcPr>
          <w:p w14:paraId="7E42A975"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Technical Lead</w:t>
            </w:r>
          </w:p>
        </w:tc>
        <w:tc>
          <w:tcPr>
            <w:tcW w:w="709" w:type="dxa"/>
            <w:vAlign w:val="center"/>
          </w:tcPr>
          <w:p w14:paraId="5E6BEB9B"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Feb 17, 2025</w:t>
            </w:r>
          </w:p>
        </w:tc>
        <w:tc>
          <w:tcPr>
            <w:tcW w:w="667" w:type="dxa"/>
            <w:vAlign w:val="center"/>
          </w:tcPr>
          <w:p w14:paraId="6D3A8E1F"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Feb 24, 2025</w:t>
            </w:r>
          </w:p>
        </w:tc>
      </w:tr>
      <w:tr w:rsidR="00A86CD3" w:rsidRPr="00A86CD3" w14:paraId="4A7BF4A8"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7A1AEC7F"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75EFB427"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805" w:type="dxa"/>
            <w:vAlign w:val="center"/>
          </w:tcPr>
          <w:p w14:paraId="07DF2B4A"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4.2.3</w:t>
            </w:r>
          </w:p>
        </w:tc>
        <w:tc>
          <w:tcPr>
            <w:tcW w:w="1646" w:type="dxa"/>
            <w:vAlign w:val="center"/>
          </w:tcPr>
          <w:p w14:paraId="178C77BF"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Risk Mitigation</w:t>
            </w:r>
          </w:p>
        </w:tc>
        <w:tc>
          <w:tcPr>
            <w:tcW w:w="1449" w:type="dxa"/>
            <w:vAlign w:val="center"/>
          </w:tcPr>
          <w:p w14:paraId="02DAA744"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Technical Lead</w:t>
            </w:r>
          </w:p>
        </w:tc>
        <w:tc>
          <w:tcPr>
            <w:tcW w:w="709" w:type="dxa"/>
            <w:vAlign w:val="center"/>
          </w:tcPr>
          <w:p w14:paraId="194F9D1E"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Feb 24, 2025</w:t>
            </w:r>
          </w:p>
        </w:tc>
        <w:tc>
          <w:tcPr>
            <w:tcW w:w="667" w:type="dxa"/>
            <w:vAlign w:val="center"/>
          </w:tcPr>
          <w:p w14:paraId="1E4B5155"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Mar 03, 2025</w:t>
            </w:r>
          </w:p>
        </w:tc>
      </w:tr>
      <w:tr w:rsidR="00A86CD3" w:rsidRPr="00A86CD3" w14:paraId="5B33EDC7"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1065B583"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28F12C52"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4.3</w:t>
            </w:r>
          </w:p>
        </w:tc>
        <w:tc>
          <w:tcPr>
            <w:tcW w:w="805" w:type="dxa"/>
            <w:vAlign w:val="center"/>
          </w:tcPr>
          <w:p w14:paraId="473E1570"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1646" w:type="dxa"/>
            <w:vAlign w:val="center"/>
          </w:tcPr>
          <w:p w14:paraId="33C946C0"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User Acceptance Testing (UAT)</w:t>
            </w:r>
          </w:p>
        </w:tc>
        <w:tc>
          <w:tcPr>
            <w:tcW w:w="1449" w:type="dxa"/>
            <w:vAlign w:val="center"/>
          </w:tcPr>
          <w:p w14:paraId="4BABFE27"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Technical Lead and Stakeholders</w:t>
            </w:r>
          </w:p>
        </w:tc>
        <w:tc>
          <w:tcPr>
            <w:tcW w:w="709" w:type="dxa"/>
            <w:vAlign w:val="center"/>
          </w:tcPr>
          <w:p w14:paraId="2042062C"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Mar 03, 2025</w:t>
            </w:r>
          </w:p>
        </w:tc>
        <w:tc>
          <w:tcPr>
            <w:tcW w:w="667" w:type="dxa"/>
            <w:vAlign w:val="center"/>
          </w:tcPr>
          <w:p w14:paraId="1FF37DF5"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Mar 07, 2025</w:t>
            </w:r>
          </w:p>
        </w:tc>
      </w:tr>
      <w:tr w:rsidR="00A86CD3" w:rsidRPr="00A86CD3" w14:paraId="336B6C2D"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Align w:val="center"/>
          </w:tcPr>
          <w:p w14:paraId="7235D9F6" w14:textId="77777777" w:rsidR="00A86CD3" w:rsidRPr="00A86CD3" w:rsidRDefault="00A86CD3" w:rsidP="001B434A">
            <w:pPr>
              <w:pStyle w:val="ListParagraph"/>
              <w:numPr>
                <w:ilvl w:val="0"/>
                <w:numId w:val="14"/>
              </w:numPr>
              <w:spacing w:line="480" w:lineRule="auto"/>
              <w:jc w:val="center"/>
              <w:rPr>
                <w:rFonts w:ascii="Calibri" w:hAnsi="Calibri" w:cs="Calibri"/>
                <w:b w:val="0"/>
                <w:bCs w:val="0"/>
                <w:sz w:val="22"/>
                <w:szCs w:val="22"/>
              </w:rPr>
            </w:pPr>
            <w:r w:rsidRPr="00A86CD3">
              <w:rPr>
                <w:rFonts w:ascii="Calibri" w:hAnsi="Calibri" w:cs="Calibri"/>
                <w:b w:val="0"/>
                <w:bCs w:val="0"/>
                <w:sz w:val="22"/>
                <w:szCs w:val="22"/>
              </w:rPr>
              <w:t>Training and Support</w:t>
            </w:r>
          </w:p>
        </w:tc>
        <w:tc>
          <w:tcPr>
            <w:tcW w:w="6935" w:type="dxa"/>
            <w:gridSpan w:val="6"/>
            <w:vAlign w:val="center"/>
          </w:tcPr>
          <w:p w14:paraId="16F79713"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2"/>
                <w:szCs w:val="22"/>
              </w:rPr>
            </w:pPr>
            <w:r w:rsidRPr="00A86CD3">
              <w:rPr>
                <w:rFonts w:ascii="Calibri" w:hAnsi="Calibri" w:cs="Calibri"/>
                <w:b/>
                <w:bCs/>
                <w:sz w:val="22"/>
                <w:szCs w:val="22"/>
              </w:rPr>
              <w:t>Cost - $5,000</w:t>
            </w:r>
          </w:p>
        </w:tc>
      </w:tr>
      <w:tr w:rsidR="00A86CD3" w:rsidRPr="00A86CD3" w14:paraId="2AC3137E"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restart"/>
            <w:vAlign w:val="center"/>
          </w:tcPr>
          <w:p w14:paraId="3B21BDA2"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1874CE0A"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5.1 User Training</w:t>
            </w:r>
          </w:p>
        </w:tc>
        <w:tc>
          <w:tcPr>
            <w:tcW w:w="805" w:type="dxa"/>
            <w:vAlign w:val="center"/>
          </w:tcPr>
          <w:p w14:paraId="54111579"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5.1.1</w:t>
            </w:r>
          </w:p>
        </w:tc>
        <w:tc>
          <w:tcPr>
            <w:tcW w:w="1646" w:type="dxa"/>
            <w:vAlign w:val="center"/>
          </w:tcPr>
          <w:p w14:paraId="2E719382"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Training Sessions</w:t>
            </w:r>
          </w:p>
        </w:tc>
        <w:tc>
          <w:tcPr>
            <w:tcW w:w="1449" w:type="dxa"/>
            <w:vAlign w:val="center"/>
          </w:tcPr>
          <w:p w14:paraId="56349FD1"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Technical Lead</w:t>
            </w:r>
          </w:p>
        </w:tc>
        <w:tc>
          <w:tcPr>
            <w:tcW w:w="709" w:type="dxa"/>
            <w:vAlign w:val="center"/>
          </w:tcPr>
          <w:p w14:paraId="3BE3FA9B" w14:textId="450DCC04"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Mar 07, 2025</w:t>
            </w:r>
          </w:p>
        </w:tc>
        <w:tc>
          <w:tcPr>
            <w:tcW w:w="667" w:type="dxa"/>
            <w:vAlign w:val="center"/>
          </w:tcPr>
          <w:p w14:paraId="3411D271"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Mar 11, 2025</w:t>
            </w:r>
          </w:p>
        </w:tc>
      </w:tr>
      <w:tr w:rsidR="00A86CD3" w:rsidRPr="00A86CD3" w14:paraId="5E218466"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18CF8578"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6C400503"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805" w:type="dxa"/>
            <w:vAlign w:val="center"/>
          </w:tcPr>
          <w:p w14:paraId="6F0D3BAC"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5.1.2</w:t>
            </w:r>
          </w:p>
        </w:tc>
        <w:tc>
          <w:tcPr>
            <w:tcW w:w="1646" w:type="dxa"/>
            <w:vAlign w:val="center"/>
          </w:tcPr>
          <w:p w14:paraId="69B731CA"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Post-implementation System Monitoring</w:t>
            </w:r>
          </w:p>
        </w:tc>
        <w:tc>
          <w:tcPr>
            <w:tcW w:w="1449" w:type="dxa"/>
            <w:vAlign w:val="center"/>
          </w:tcPr>
          <w:p w14:paraId="33FDF969"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System Administrator</w:t>
            </w:r>
          </w:p>
        </w:tc>
        <w:tc>
          <w:tcPr>
            <w:tcW w:w="709" w:type="dxa"/>
            <w:vAlign w:val="center"/>
          </w:tcPr>
          <w:p w14:paraId="3156019E"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Mar 11, 2025</w:t>
            </w:r>
          </w:p>
        </w:tc>
        <w:tc>
          <w:tcPr>
            <w:tcW w:w="667" w:type="dxa"/>
            <w:vAlign w:val="center"/>
          </w:tcPr>
          <w:p w14:paraId="4B88E762"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Mar 20, 2025</w:t>
            </w:r>
          </w:p>
        </w:tc>
      </w:tr>
      <w:tr w:rsidR="00A86CD3" w:rsidRPr="00A86CD3" w14:paraId="4AE88A81"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46E1292D"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46F5814F"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805" w:type="dxa"/>
            <w:vAlign w:val="center"/>
          </w:tcPr>
          <w:p w14:paraId="536E84FF"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5.1.3</w:t>
            </w:r>
          </w:p>
        </w:tc>
        <w:tc>
          <w:tcPr>
            <w:tcW w:w="1646" w:type="dxa"/>
            <w:vAlign w:val="center"/>
          </w:tcPr>
          <w:p w14:paraId="51F1078C"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Post-implementation Support</w:t>
            </w:r>
          </w:p>
        </w:tc>
        <w:tc>
          <w:tcPr>
            <w:tcW w:w="1449" w:type="dxa"/>
            <w:vAlign w:val="center"/>
          </w:tcPr>
          <w:p w14:paraId="26BB68B1" w14:textId="3D588E2B"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Support Team</w:t>
            </w:r>
          </w:p>
        </w:tc>
        <w:tc>
          <w:tcPr>
            <w:tcW w:w="709" w:type="dxa"/>
            <w:vAlign w:val="center"/>
          </w:tcPr>
          <w:p w14:paraId="7EAC182D"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Mar 20, 2025</w:t>
            </w:r>
          </w:p>
        </w:tc>
        <w:tc>
          <w:tcPr>
            <w:tcW w:w="667" w:type="dxa"/>
            <w:vAlign w:val="center"/>
          </w:tcPr>
          <w:p w14:paraId="2B287A4C"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Mar 25, 2025</w:t>
            </w:r>
          </w:p>
        </w:tc>
      </w:tr>
      <w:tr w:rsidR="00A86CD3" w:rsidRPr="00A86CD3" w14:paraId="475DC517"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561648FC"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2FFAC862"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5.2 Project Closure</w:t>
            </w:r>
          </w:p>
        </w:tc>
        <w:tc>
          <w:tcPr>
            <w:tcW w:w="805" w:type="dxa"/>
            <w:vAlign w:val="center"/>
          </w:tcPr>
          <w:p w14:paraId="42E63377"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5.2.1</w:t>
            </w:r>
          </w:p>
        </w:tc>
        <w:tc>
          <w:tcPr>
            <w:tcW w:w="1646" w:type="dxa"/>
            <w:vAlign w:val="center"/>
          </w:tcPr>
          <w:p w14:paraId="14512A3C"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Handover Client Documents</w:t>
            </w:r>
          </w:p>
        </w:tc>
        <w:tc>
          <w:tcPr>
            <w:tcW w:w="1449" w:type="dxa"/>
            <w:vAlign w:val="center"/>
          </w:tcPr>
          <w:p w14:paraId="08CDF6A6"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Project Manager</w:t>
            </w:r>
          </w:p>
        </w:tc>
        <w:tc>
          <w:tcPr>
            <w:tcW w:w="709" w:type="dxa"/>
            <w:vAlign w:val="center"/>
          </w:tcPr>
          <w:p w14:paraId="607BF048"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Mar 12, 2025</w:t>
            </w:r>
          </w:p>
        </w:tc>
        <w:tc>
          <w:tcPr>
            <w:tcW w:w="667" w:type="dxa"/>
            <w:vAlign w:val="center"/>
          </w:tcPr>
          <w:p w14:paraId="0DBDD9EB"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Mar 17, 2025</w:t>
            </w:r>
          </w:p>
        </w:tc>
      </w:tr>
      <w:tr w:rsidR="00A86CD3" w:rsidRPr="00A86CD3" w14:paraId="551DA827"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735EF073"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1C3B579A"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805" w:type="dxa"/>
            <w:vAlign w:val="center"/>
          </w:tcPr>
          <w:p w14:paraId="2B9C711C"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5.2.2</w:t>
            </w:r>
          </w:p>
        </w:tc>
        <w:tc>
          <w:tcPr>
            <w:tcW w:w="1646" w:type="dxa"/>
            <w:vAlign w:val="center"/>
          </w:tcPr>
          <w:p w14:paraId="2BAC018F"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Client and Stakeholder Approval Meetings</w:t>
            </w:r>
          </w:p>
        </w:tc>
        <w:tc>
          <w:tcPr>
            <w:tcW w:w="1449" w:type="dxa"/>
            <w:vAlign w:val="center"/>
          </w:tcPr>
          <w:p w14:paraId="00C4A23F"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Project Manager</w:t>
            </w:r>
          </w:p>
        </w:tc>
        <w:tc>
          <w:tcPr>
            <w:tcW w:w="709" w:type="dxa"/>
            <w:vAlign w:val="center"/>
          </w:tcPr>
          <w:p w14:paraId="1290EF74"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Mar 17, 2025</w:t>
            </w:r>
          </w:p>
        </w:tc>
        <w:tc>
          <w:tcPr>
            <w:tcW w:w="667" w:type="dxa"/>
            <w:vAlign w:val="center"/>
          </w:tcPr>
          <w:p w14:paraId="5D3F0131"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Mar 25, 2025</w:t>
            </w:r>
          </w:p>
        </w:tc>
      </w:tr>
      <w:tr w:rsidR="00A86CD3" w:rsidRPr="00A86CD3" w14:paraId="236DEC2C" w14:textId="77777777" w:rsidTr="001B434A">
        <w:trPr>
          <w:trHeight w:val="300"/>
        </w:trPr>
        <w:tc>
          <w:tcPr>
            <w:cnfStyle w:val="001000000000" w:firstRow="0" w:lastRow="0" w:firstColumn="1" w:lastColumn="0" w:oddVBand="0" w:evenVBand="0" w:oddHBand="0" w:evenHBand="0" w:firstRowFirstColumn="0" w:firstRowLastColumn="0" w:lastRowFirstColumn="0" w:lastRowLastColumn="0"/>
            <w:tcW w:w="2415" w:type="dxa"/>
            <w:vMerge/>
            <w:vAlign w:val="center"/>
          </w:tcPr>
          <w:p w14:paraId="6DC8BF2D" w14:textId="77777777" w:rsidR="00A86CD3" w:rsidRPr="00A86CD3" w:rsidRDefault="00A86CD3" w:rsidP="001B434A">
            <w:pPr>
              <w:pStyle w:val="ListParagraph"/>
              <w:spacing w:line="480" w:lineRule="auto"/>
              <w:jc w:val="center"/>
              <w:rPr>
                <w:rFonts w:ascii="Calibri" w:hAnsi="Calibri" w:cs="Calibri"/>
                <w:b w:val="0"/>
                <w:bCs w:val="0"/>
                <w:sz w:val="22"/>
                <w:szCs w:val="22"/>
              </w:rPr>
            </w:pPr>
          </w:p>
        </w:tc>
        <w:tc>
          <w:tcPr>
            <w:tcW w:w="1659" w:type="dxa"/>
            <w:vAlign w:val="center"/>
          </w:tcPr>
          <w:p w14:paraId="495B077A"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805" w:type="dxa"/>
            <w:vAlign w:val="center"/>
          </w:tcPr>
          <w:p w14:paraId="443A9CFA"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5.2.3</w:t>
            </w:r>
          </w:p>
        </w:tc>
        <w:tc>
          <w:tcPr>
            <w:tcW w:w="1646" w:type="dxa"/>
            <w:vAlign w:val="center"/>
          </w:tcPr>
          <w:p w14:paraId="17A4EB81"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Project Sign-off</w:t>
            </w:r>
          </w:p>
        </w:tc>
        <w:tc>
          <w:tcPr>
            <w:tcW w:w="1449" w:type="dxa"/>
            <w:vAlign w:val="center"/>
          </w:tcPr>
          <w:p w14:paraId="2CEB6EAF"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Project Manager</w:t>
            </w:r>
          </w:p>
        </w:tc>
        <w:tc>
          <w:tcPr>
            <w:tcW w:w="709" w:type="dxa"/>
            <w:vAlign w:val="center"/>
          </w:tcPr>
          <w:p w14:paraId="5F01F99A"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Mar 25, 2025</w:t>
            </w:r>
          </w:p>
        </w:tc>
        <w:tc>
          <w:tcPr>
            <w:tcW w:w="667" w:type="dxa"/>
            <w:vAlign w:val="center"/>
          </w:tcPr>
          <w:p w14:paraId="69D17477" w14:textId="77777777" w:rsidR="00A86CD3" w:rsidRPr="00A86CD3" w:rsidRDefault="00A86CD3" w:rsidP="001B434A">
            <w:pPr>
              <w:spacing w:line="48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A86CD3">
              <w:rPr>
                <w:rFonts w:ascii="Calibri" w:hAnsi="Calibri" w:cs="Calibri"/>
                <w:sz w:val="22"/>
                <w:szCs w:val="22"/>
              </w:rPr>
              <w:t>Mar 25, 2025</w:t>
            </w:r>
          </w:p>
        </w:tc>
      </w:tr>
    </w:tbl>
    <w:p w14:paraId="4B0A1FE3" w14:textId="6C50DF7A" w:rsidR="00A86CD3" w:rsidRPr="00A86CD3" w:rsidRDefault="00183A4A" w:rsidP="00183A4A">
      <w:pPr>
        <w:pStyle w:val="Caption"/>
        <w:jc w:val="center"/>
        <w:rPr>
          <w:rFonts w:ascii="Calibri" w:hAnsi="Calibri" w:cs="Calibri"/>
        </w:rPr>
      </w:pPr>
      <w:bookmarkStart w:id="21" w:name="_Toc179481068"/>
      <w:r>
        <w:t xml:space="preserve">Figure </w:t>
      </w:r>
      <w:fldSimple w:instr=" SEQ Figure \* ARABIC ">
        <w:r>
          <w:rPr>
            <w:noProof/>
          </w:rPr>
          <w:t>1</w:t>
        </w:r>
      </w:fldSimple>
      <w:r>
        <w:t>: WBS in Cloud Migration Project, 2024</w:t>
      </w:r>
      <w:bookmarkEnd w:id="21"/>
    </w:p>
    <w:p w14:paraId="5E762161" w14:textId="77777777" w:rsidR="00A86CD3" w:rsidRPr="00A86CD3" w:rsidRDefault="00A86CD3" w:rsidP="00A86CD3">
      <w:pPr>
        <w:spacing w:line="276" w:lineRule="auto"/>
        <w:jc w:val="center"/>
        <w:rPr>
          <w:rFonts w:ascii="Calibri" w:eastAsia="Calibri" w:hAnsi="Calibri" w:cs="Calibri"/>
          <w:sz w:val="22"/>
          <w:szCs w:val="22"/>
        </w:rPr>
      </w:pPr>
    </w:p>
    <w:p w14:paraId="4BFC3966" w14:textId="77777777" w:rsidR="001B434A" w:rsidRDefault="00A86CD3" w:rsidP="00A86CD3">
      <w:pPr>
        <w:rPr>
          <w:rFonts w:ascii="Calibri" w:eastAsia="Calibri" w:hAnsi="Calibri" w:cs="Calibri"/>
          <w:sz w:val="22"/>
          <w:szCs w:val="22"/>
        </w:rPr>
      </w:pPr>
      <w:r w:rsidRPr="00A86CD3">
        <w:rPr>
          <w:rFonts w:ascii="Calibri" w:eastAsia="Calibri" w:hAnsi="Calibri" w:cs="Calibri"/>
          <w:sz w:val="22"/>
          <w:szCs w:val="22"/>
        </w:rPr>
        <w:t xml:space="preserve">Following is the Flow Chart for our devised Work </w:t>
      </w:r>
    </w:p>
    <w:p w14:paraId="1D429641" w14:textId="77777777" w:rsidR="00183A4A" w:rsidRDefault="00A86CD3" w:rsidP="00183A4A">
      <w:pPr>
        <w:keepNext/>
      </w:pPr>
      <w:r w:rsidRPr="00A86CD3">
        <w:rPr>
          <w:rFonts w:ascii="Calibri" w:hAnsi="Calibri" w:cs="Calibri"/>
          <w:noProof/>
        </w:rPr>
        <w:drawing>
          <wp:inline distT="0" distB="0" distL="0" distR="0" wp14:anchorId="41420A30" wp14:editId="1D8D9DC5">
            <wp:extent cx="6391243" cy="3199765"/>
            <wp:effectExtent l="0" t="0" r="0" b="635"/>
            <wp:docPr id="1593213986" name="Picture 1593213986" descr="A diagram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213986"/>
                    <pic:cNvPicPr/>
                  </pic:nvPicPr>
                  <pic:blipFill>
                    <a:blip r:embed="rId22">
                      <a:extLst>
                        <a:ext uri="{28A0092B-C50C-407E-A947-70E740481C1C}">
                          <a14:useLocalDpi xmlns:a14="http://schemas.microsoft.com/office/drawing/2010/main" val="0"/>
                        </a:ext>
                      </a:extLst>
                    </a:blip>
                    <a:stretch>
                      <a:fillRect/>
                    </a:stretch>
                  </pic:blipFill>
                  <pic:spPr>
                    <a:xfrm>
                      <a:off x="0" y="0"/>
                      <a:ext cx="6391243" cy="3199765"/>
                    </a:xfrm>
                    <a:prstGeom prst="rect">
                      <a:avLst/>
                    </a:prstGeom>
                  </pic:spPr>
                </pic:pic>
              </a:graphicData>
            </a:graphic>
          </wp:inline>
        </w:drawing>
      </w:r>
    </w:p>
    <w:p w14:paraId="1E8AEF77" w14:textId="27AF1FD9" w:rsidR="00183A4A" w:rsidRDefault="00183A4A" w:rsidP="00183A4A">
      <w:pPr>
        <w:pStyle w:val="Caption"/>
        <w:jc w:val="center"/>
      </w:pPr>
      <w:bookmarkStart w:id="22" w:name="_Toc179481069"/>
      <w:r>
        <w:t xml:space="preserve">Figure </w:t>
      </w:r>
      <w:fldSimple w:instr=" SEQ Figure \* ARABIC ">
        <w:r>
          <w:rPr>
            <w:noProof/>
          </w:rPr>
          <w:t>2</w:t>
        </w:r>
      </w:fldSimple>
      <w:r>
        <w:t>: Flow Chart of WBS</w:t>
      </w:r>
      <w:bookmarkEnd w:id="22"/>
    </w:p>
    <w:p w14:paraId="04A3B303" w14:textId="77777777" w:rsidR="00A86CD3" w:rsidRPr="00A86CD3" w:rsidRDefault="00A86CD3" w:rsidP="00A86CD3">
      <w:pPr>
        <w:rPr>
          <w:rFonts w:ascii="Calibri" w:hAnsi="Calibri" w:cs="Calibri"/>
        </w:rPr>
      </w:pPr>
    </w:p>
    <w:p w14:paraId="1717227B" w14:textId="77777777" w:rsidR="00A86CD3" w:rsidRPr="00A86CD3" w:rsidRDefault="00A86CD3" w:rsidP="00A86CD3">
      <w:pPr>
        <w:rPr>
          <w:rFonts w:ascii="Calibri" w:hAnsi="Calibri" w:cs="Calibri"/>
        </w:rPr>
      </w:pPr>
    </w:p>
    <w:p w14:paraId="6D92787C" w14:textId="77777777" w:rsidR="00A86CD3" w:rsidRPr="00A86CD3" w:rsidRDefault="00A86CD3" w:rsidP="00A86CD3">
      <w:pPr>
        <w:rPr>
          <w:rFonts w:ascii="Calibri" w:hAnsi="Calibri" w:cs="Calibri"/>
        </w:rPr>
      </w:pPr>
      <w:r w:rsidRPr="00A86CD3">
        <w:rPr>
          <w:rFonts w:ascii="Calibri" w:hAnsi="Calibri" w:cs="Calibri"/>
        </w:rPr>
        <w:br w:type="page"/>
      </w:r>
    </w:p>
    <w:p w14:paraId="272528E8" w14:textId="7025D5B5" w:rsidR="00A86CD3" w:rsidRDefault="00A86CD3" w:rsidP="00225606">
      <w:pPr>
        <w:pStyle w:val="Heading2"/>
        <w:spacing w:line="276" w:lineRule="auto"/>
        <w:jc w:val="center"/>
        <w:rPr>
          <w:rFonts w:ascii="Calibri" w:eastAsia="Batang" w:hAnsi="Calibri" w:cs="Calibri"/>
        </w:rPr>
      </w:pPr>
      <w:bookmarkStart w:id="23" w:name="_Toc179481173"/>
      <w:r w:rsidRPr="00A86CD3">
        <w:rPr>
          <w:rFonts w:ascii="Calibri" w:eastAsia="Batang" w:hAnsi="Calibri" w:cs="Calibri"/>
        </w:rPr>
        <w:lastRenderedPageBreak/>
        <w:t>Task Planning</w:t>
      </w:r>
      <w:bookmarkEnd w:id="23"/>
    </w:p>
    <w:p w14:paraId="448111B9" w14:textId="77777777" w:rsidR="00225606" w:rsidRPr="00225606" w:rsidRDefault="00225606" w:rsidP="00225606"/>
    <w:p w14:paraId="579F097F" w14:textId="77777777" w:rsidR="00A86CD3" w:rsidRPr="00A86CD3" w:rsidRDefault="00A86CD3" w:rsidP="00225606">
      <w:pPr>
        <w:spacing w:line="480" w:lineRule="auto"/>
        <w:rPr>
          <w:rFonts w:ascii="Calibri" w:hAnsi="Calibri" w:cs="Calibri"/>
          <w:sz w:val="22"/>
          <w:szCs w:val="22"/>
        </w:rPr>
      </w:pPr>
      <w:r w:rsidRPr="00A86CD3">
        <w:rPr>
          <w:rFonts w:ascii="Calibri" w:hAnsi="Calibri" w:cs="Calibri"/>
          <w:sz w:val="22"/>
          <w:szCs w:val="22"/>
        </w:rPr>
        <w:t>The project runs from October 3, 2024, to March 25, 2025, involving key stakeholders and resources to ensure timely delivery and stakeholder satisfaction.</w:t>
      </w:r>
    </w:p>
    <w:p w14:paraId="0B3C3657" w14:textId="77777777" w:rsidR="00A86CD3" w:rsidRPr="00A86CD3" w:rsidRDefault="00A86CD3" w:rsidP="00225606">
      <w:pPr>
        <w:spacing w:line="480" w:lineRule="auto"/>
        <w:rPr>
          <w:rFonts w:ascii="Calibri" w:hAnsi="Calibri" w:cs="Calibri"/>
          <w:b/>
          <w:bCs/>
          <w:sz w:val="22"/>
          <w:szCs w:val="22"/>
        </w:rPr>
      </w:pPr>
      <w:r w:rsidRPr="00A86CD3">
        <w:rPr>
          <w:rFonts w:ascii="Calibri" w:hAnsi="Calibri" w:cs="Calibri"/>
          <w:b/>
          <w:bCs/>
          <w:sz w:val="22"/>
          <w:szCs w:val="22"/>
        </w:rPr>
        <w:t>Key Points</w:t>
      </w:r>
    </w:p>
    <w:p w14:paraId="1FFD5BFC" w14:textId="77777777" w:rsidR="00A86CD3" w:rsidRPr="00A86CD3" w:rsidRDefault="00A86CD3" w:rsidP="00225606">
      <w:pPr>
        <w:spacing w:line="480" w:lineRule="auto"/>
        <w:rPr>
          <w:rFonts w:ascii="Calibri" w:hAnsi="Calibri" w:cs="Calibri"/>
          <w:b/>
          <w:bCs/>
          <w:sz w:val="22"/>
          <w:szCs w:val="22"/>
        </w:rPr>
      </w:pPr>
      <w:r w:rsidRPr="00A86CD3">
        <w:rPr>
          <w:rFonts w:ascii="Calibri" w:hAnsi="Calibri" w:cs="Calibri"/>
          <w:b/>
          <w:bCs/>
          <w:sz w:val="22"/>
          <w:szCs w:val="22"/>
        </w:rPr>
        <w:t>Project Objectives:</w:t>
      </w:r>
    </w:p>
    <w:p w14:paraId="55BE84BF" w14:textId="77777777" w:rsidR="00A86CD3" w:rsidRPr="00A86CD3" w:rsidRDefault="00A86CD3" w:rsidP="00225606">
      <w:pPr>
        <w:pStyle w:val="ListParagraph"/>
        <w:numPr>
          <w:ilvl w:val="0"/>
          <w:numId w:val="19"/>
        </w:numPr>
        <w:spacing w:line="480" w:lineRule="auto"/>
        <w:rPr>
          <w:rFonts w:ascii="Calibri" w:hAnsi="Calibri" w:cs="Calibri"/>
          <w:sz w:val="22"/>
          <w:szCs w:val="22"/>
        </w:rPr>
      </w:pPr>
      <w:r w:rsidRPr="00A86CD3">
        <w:rPr>
          <w:rFonts w:ascii="Calibri" w:hAnsi="Calibri" w:cs="Calibri"/>
          <w:sz w:val="22"/>
          <w:szCs w:val="22"/>
        </w:rPr>
        <w:t>Deliver a robust system architecture to enhance user experience.</w:t>
      </w:r>
    </w:p>
    <w:p w14:paraId="08F7880E" w14:textId="77777777" w:rsidR="00A86CD3" w:rsidRPr="00A86CD3" w:rsidRDefault="00A86CD3" w:rsidP="00225606">
      <w:pPr>
        <w:spacing w:line="480" w:lineRule="auto"/>
        <w:rPr>
          <w:rFonts w:ascii="Calibri" w:hAnsi="Calibri" w:cs="Calibri"/>
          <w:b/>
          <w:bCs/>
          <w:sz w:val="22"/>
          <w:szCs w:val="22"/>
        </w:rPr>
      </w:pPr>
      <w:r w:rsidRPr="00A86CD3">
        <w:rPr>
          <w:rFonts w:ascii="Calibri" w:hAnsi="Calibri" w:cs="Calibri"/>
          <w:b/>
          <w:bCs/>
          <w:sz w:val="22"/>
          <w:szCs w:val="22"/>
        </w:rPr>
        <w:t>Task Breakdown:</w:t>
      </w:r>
    </w:p>
    <w:p w14:paraId="1B2B2D72" w14:textId="77777777" w:rsidR="00A86CD3" w:rsidRPr="00A86CD3" w:rsidRDefault="00A86CD3" w:rsidP="00225606">
      <w:pPr>
        <w:pStyle w:val="ListParagraph"/>
        <w:numPr>
          <w:ilvl w:val="0"/>
          <w:numId w:val="19"/>
        </w:numPr>
        <w:spacing w:line="480" w:lineRule="auto"/>
        <w:rPr>
          <w:rFonts w:ascii="Calibri" w:hAnsi="Calibri" w:cs="Calibri"/>
          <w:sz w:val="22"/>
          <w:szCs w:val="22"/>
        </w:rPr>
      </w:pPr>
      <w:r w:rsidRPr="00A86CD3">
        <w:rPr>
          <w:rFonts w:ascii="Calibri" w:hAnsi="Calibri" w:cs="Calibri"/>
          <w:sz w:val="22"/>
          <w:szCs w:val="22"/>
        </w:rPr>
        <w:t>Each task is organized with IDs, names, durations, start and finish dates, predecessors, resources, work estimates, and status for clear tracking.</w:t>
      </w:r>
    </w:p>
    <w:p w14:paraId="627B3645" w14:textId="77777777" w:rsidR="00A86CD3" w:rsidRPr="00A86CD3" w:rsidRDefault="00A86CD3" w:rsidP="00225606">
      <w:pPr>
        <w:spacing w:line="480" w:lineRule="auto"/>
        <w:rPr>
          <w:rFonts w:ascii="Calibri" w:hAnsi="Calibri" w:cs="Calibri"/>
          <w:b/>
          <w:bCs/>
          <w:sz w:val="22"/>
          <w:szCs w:val="22"/>
        </w:rPr>
      </w:pPr>
      <w:r w:rsidRPr="00A86CD3">
        <w:rPr>
          <w:rFonts w:ascii="Calibri" w:hAnsi="Calibri" w:cs="Calibri"/>
          <w:b/>
          <w:bCs/>
          <w:sz w:val="22"/>
          <w:szCs w:val="22"/>
        </w:rPr>
        <w:t>Roles and Responsibilities:</w:t>
      </w:r>
    </w:p>
    <w:p w14:paraId="2BDDD653" w14:textId="77777777" w:rsidR="00A86CD3" w:rsidRPr="00A86CD3" w:rsidRDefault="00A86CD3" w:rsidP="00225606">
      <w:pPr>
        <w:pStyle w:val="ListParagraph"/>
        <w:numPr>
          <w:ilvl w:val="0"/>
          <w:numId w:val="19"/>
        </w:numPr>
        <w:spacing w:line="480" w:lineRule="auto"/>
        <w:rPr>
          <w:rFonts w:ascii="Calibri" w:hAnsi="Calibri" w:cs="Calibri"/>
          <w:sz w:val="22"/>
          <w:szCs w:val="22"/>
        </w:rPr>
      </w:pPr>
      <w:r w:rsidRPr="00A86CD3">
        <w:rPr>
          <w:rFonts w:ascii="Calibri" w:hAnsi="Calibri" w:cs="Calibri"/>
          <w:sz w:val="22"/>
          <w:szCs w:val="22"/>
        </w:rPr>
        <w:t>Tasks assigned to specific team members, ensuring accountability and clarity.</w:t>
      </w:r>
    </w:p>
    <w:p w14:paraId="7873FF26" w14:textId="77777777" w:rsidR="00A86CD3" w:rsidRPr="00A86CD3" w:rsidRDefault="00A86CD3" w:rsidP="00225606">
      <w:pPr>
        <w:spacing w:line="480" w:lineRule="auto"/>
        <w:rPr>
          <w:rFonts w:ascii="Calibri" w:hAnsi="Calibri" w:cs="Calibri"/>
          <w:b/>
          <w:bCs/>
          <w:sz w:val="22"/>
          <w:szCs w:val="22"/>
        </w:rPr>
      </w:pPr>
      <w:r w:rsidRPr="00A86CD3">
        <w:rPr>
          <w:rFonts w:ascii="Calibri" w:hAnsi="Calibri" w:cs="Calibri"/>
          <w:b/>
          <w:bCs/>
          <w:sz w:val="22"/>
          <w:szCs w:val="22"/>
        </w:rPr>
        <w:t>Project Timeline:</w:t>
      </w:r>
    </w:p>
    <w:p w14:paraId="15103C35" w14:textId="77777777" w:rsidR="00A86CD3" w:rsidRPr="00A86CD3" w:rsidRDefault="00A86CD3" w:rsidP="00225606">
      <w:pPr>
        <w:pStyle w:val="ListParagraph"/>
        <w:numPr>
          <w:ilvl w:val="0"/>
          <w:numId w:val="19"/>
        </w:numPr>
        <w:spacing w:line="480" w:lineRule="auto"/>
        <w:rPr>
          <w:rFonts w:ascii="Calibri" w:hAnsi="Calibri" w:cs="Calibri"/>
          <w:sz w:val="22"/>
          <w:szCs w:val="22"/>
        </w:rPr>
      </w:pPr>
      <w:r w:rsidRPr="00A86CD3">
        <w:rPr>
          <w:rFonts w:ascii="Calibri" w:hAnsi="Calibri" w:cs="Calibri"/>
          <w:sz w:val="22"/>
          <w:szCs w:val="22"/>
        </w:rPr>
        <w:t>Visual representation of the timeline through a Gantt chart, highlighting overlapping tasks and dependencies.</w:t>
      </w:r>
    </w:p>
    <w:p w14:paraId="2AE28A35" w14:textId="77777777" w:rsidR="00A86CD3" w:rsidRPr="00A86CD3" w:rsidRDefault="00A86CD3" w:rsidP="00225606">
      <w:pPr>
        <w:spacing w:line="480" w:lineRule="auto"/>
        <w:rPr>
          <w:rFonts w:ascii="Calibri" w:hAnsi="Calibri" w:cs="Calibri"/>
          <w:b/>
          <w:bCs/>
          <w:sz w:val="22"/>
          <w:szCs w:val="22"/>
        </w:rPr>
      </w:pPr>
      <w:r w:rsidRPr="00A86CD3">
        <w:rPr>
          <w:rFonts w:ascii="Calibri" w:hAnsi="Calibri" w:cs="Calibri"/>
          <w:b/>
          <w:bCs/>
          <w:sz w:val="22"/>
          <w:szCs w:val="22"/>
        </w:rPr>
        <w:t>Dependencies:</w:t>
      </w:r>
    </w:p>
    <w:p w14:paraId="4FDCDBA2" w14:textId="77777777" w:rsidR="00A86CD3" w:rsidRPr="00A86CD3" w:rsidRDefault="00A86CD3" w:rsidP="00225606">
      <w:pPr>
        <w:pStyle w:val="ListParagraph"/>
        <w:numPr>
          <w:ilvl w:val="0"/>
          <w:numId w:val="19"/>
        </w:numPr>
        <w:spacing w:line="480" w:lineRule="auto"/>
        <w:rPr>
          <w:rFonts w:ascii="Calibri" w:hAnsi="Calibri" w:cs="Calibri"/>
          <w:sz w:val="22"/>
          <w:szCs w:val="22"/>
        </w:rPr>
      </w:pPr>
      <w:r w:rsidRPr="00A86CD3">
        <w:rPr>
          <w:rFonts w:ascii="Calibri" w:hAnsi="Calibri" w:cs="Calibri"/>
          <w:sz w:val="22"/>
          <w:szCs w:val="22"/>
        </w:rPr>
        <w:t>Identified relationships between tasks that influence timelines.</w:t>
      </w:r>
    </w:p>
    <w:p w14:paraId="66E2C185" w14:textId="77777777" w:rsidR="00A86CD3" w:rsidRPr="00A86CD3" w:rsidRDefault="00A86CD3" w:rsidP="00225606">
      <w:pPr>
        <w:spacing w:line="480" w:lineRule="auto"/>
        <w:rPr>
          <w:rFonts w:ascii="Calibri" w:hAnsi="Calibri" w:cs="Calibri"/>
          <w:b/>
          <w:bCs/>
          <w:sz w:val="22"/>
          <w:szCs w:val="22"/>
        </w:rPr>
      </w:pPr>
      <w:r w:rsidRPr="00A86CD3">
        <w:rPr>
          <w:rFonts w:ascii="Calibri" w:hAnsi="Calibri" w:cs="Calibri"/>
          <w:b/>
          <w:bCs/>
          <w:sz w:val="22"/>
          <w:szCs w:val="22"/>
        </w:rPr>
        <w:t>Status Tracking:</w:t>
      </w:r>
    </w:p>
    <w:p w14:paraId="24270C32" w14:textId="77777777" w:rsidR="00A86CD3" w:rsidRPr="00A86CD3" w:rsidRDefault="00A86CD3" w:rsidP="00225606">
      <w:pPr>
        <w:pStyle w:val="ListParagraph"/>
        <w:numPr>
          <w:ilvl w:val="0"/>
          <w:numId w:val="19"/>
        </w:numPr>
        <w:spacing w:line="480" w:lineRule="auto"/>
        <w:rPr>
          <w:rFonts w:ascii="Calibri" w:hAnsi="Calibri" w:cs="Calibri"/>
          <w:sz w:val="22"/>
          <w:szCs w:val="22"/>
        </w:rPr>
      </w:pPr>
      <w:r w:rsidRPr="00A86CD3">
        <w:rPr>
          <w:rFonts w:ascii="Calibri" w:hAnsi="Calibri" w:cs="Calibri"/>
          <w:sz w:val="22"/>
          <w:szCs w:val="22"/>
        </w:rPr>
        <w:t>Current progress is monitored using a status column, keeping the team informed.</w:t>
      </w:r>
    </w:p>
    <w:p w14:paraId="090B9DD4" w14:textId="77777777" w:rsidR="00A86CD3" w:rsidRPr="00A86CD3" w:rsidRDefault="00A86CD3" w:rsidP="00225606">
      <w:pPr>
        <w:spacing w:line="480" w:lineRule="auto"/>
        <w:rPr>
          <w:rFonts w:ascii="Calibri" w:hAnsi="Calibri" w:cs="Calibri"/>
          <w:b/>
          <w:bCs/>
          <w:sz w:val="22"/>
          <w:szCs w:val="22"/>
        </w:rPr>
      </w:pPr>
      <w:r w:rsidRPr="00A86CD3">
        <w:rPr>
          <w:rFonts w:ascii="Calibri" w:hAnsi="Calibri" w:cs="Calibri"/>
          <w:b/>
          <w:bCs/>
          <w:sz w:val="22"/>
          <w:szCs w:val="22"/>
        </w:rPr>
        <w:t>Resource Management:</w:t>
      </w:r>
    </w:p>
    <w:p w14:paraId="1DB28251" w14:textId="77777777" w:rsidR="00A86CD3" w:rsidRPr="00A86CD3" w:rsidRDefault="00A86CD3" w:rsidP="00225606">
      <w:pPr>
        <w:pStyle w:val="ListParagraph"/>
        <w:numPr>
          <w:ilvl w:val="0"/>
          <w:numId w:val="19"/>
        </w:numPr>
        <w:spacing w:line="480" w:lineRule="auto"/>
        <w:rPr>
          <w:rFonts w:ascii="Calibri" w:hAnsi="Calibri" w:cs="Calibri"/>
          <w:sz w:val="22"/>
          <w:szCs w:val="22"/>
        </w:rPr>
      </w:pPr>
      <w:r w:rsidRPr="00A86CD3">
        <w:rPr>
          <w:rFonts w:ascii="Calibri" w:hAnsi="Calibri" w:cs="Calibri"/>
          <w:sz w:val="22"/>
          <w:szCs w:val="22"/>
        </w:rPr>
        <w:lastRenderedPageBreak/>
        <w:t>Necessary resources for each task listed to support timely completion.</w:t>
      </w:r>
    </w:p>
    <w:p w14:paraId="643E2F05" w14:textId="77777777" w:rsidR="00A86CD3" w:rsidRPr="00A86CD3" w:rsidRDefault="00A86CD3" w:rsidP="00225606">
      <w:pPr>
        <w:spacing w:line="480" w:lineRule="auto"/>
        <w:rPr>
          <w:rFonts w:ascii="Calibri" w:hAnsi="Calibri" w:cs="Calibri"/>
          <w:b/>
          <w:bCs/>
          <w:sz w:val="22"/>
          <w:szCs w:val="22"/>
        </w:rPr>
      </w:pPr>
      <w:r w:rsidRPr="00A86CD3">
        <w:rPr>
          <w:rFonts w:ascii="Calibri" w:hAnsi="Calibri" w:cs="Calibri"/>
          <w:b/>
          <w:bCs/>
          <w:sz w:val="22"/>
          <w:szCs w:val="22"/>
        </w:rPr>
        <w:t>Risk Management:</w:t>
      </w:r>
    </w:p>
    <w:p w14:paraId="409ECB9A" w14:textId="77777777" w:rsidR="00A86CD3" w:rsidRPr="00A86CD3" w:rsidRDefault="00A86CD3" w:rsidP="00225606">
      <w:pPr>
        <w:pStyle w:val="ListParagraph"/>
        <w:numPr>
          <w:ilvl w:val="0"/>
          <w:numId w:val="19"/>
        </w:numPr>
        <w:spacing w:line="480" w:lineRule="auto"/>
        <w:rPr>
          <w:rFonts w:ascii="Calibri" w:hAnsi="Calibri" w:cs="Calibri"/>
          <w:sz w:val="22"/>
          <w:szCs w:val="22"/>
        </w:rPr>
      </w:pPr>
      <w:r w:rsidRPr="00A86CD3">
        <w:rPr>
          <w:rFonts w:ascii="Calibri" w:hAnsi="Calibri" w:cs="Calibri"/>
          <w:sz w:val="22"/>
          <w:szCs w:val="22"/>
        </w:rPr>
        <w:t>Outline of potential risks and strategies for mitigation.</w:t>
      </w:r>
    </w:p>
    <w:p w14:paraId="26F5A54B" w14:textId="77777777" w:rsidR="00A86CD3" w:rsidRPr="00A86CD3" w:rsidRDefault="00A86CD3" w:rsidP="00225606">
      <w:pPr>
        <w:spacing w:line="480" w:lineRule="auto"/>
        <w:rPr>
          <w:rFonts w:ascii="Calibri" w:hAnsi="Calibri" w:cs="Calibri"/>
          <w:b/>
          <w:bCs/>
          <w:sz w:val="22"/>
          <w:szCs w:val="22"/>
        </w:rPr>
      </w:pPr>
      <w:r w:rsidRPr="00A86CD3">
        <w:rPr>
          <w:rFonts w:ascii="Calibri" w:hAnsi="Calibri" w:cs="Calibri"/>
          <w:b/>
          <w:bCs/>
          <w:sz w:val="22"/>
          <w:szCs w:val="22"/>
        </w:rPr>
        <w:t>Communication Plan:</w:t>
      </w:r>
    </w:p>
    <w:p w14:paraId="38D2F9A0" w14:textId="77777777" w:rsidR="00A86CD3" w:rsidRPr="00A86CD3" w:rsidRDefault="00A86CD3" w:rsidP="00225606">
      <w:pPr>
        <w:pStyle w:val="ListParagraph"/>
        <w:numPr>
          <w:ilvl w:val="0"/>
          <w:numId w:val="19"/>
        </w:numPr>
        <w:spacing w:line="480" w:lineRule="auto"/>
        <w:rPr>
          <w:rFonts w:ascii="Calibri" w:hAnsi="Calibri" w:cs="Calibri"/>
          <w:sz w:val="22"/>
          <w:szCs w:val="22"/>
        </w:rPr>
      </w:pPr>
      <w:r w:rsidRPr="00A86CD3">
        <w:rPr>
          <w:rFonts w:ascii="Calibri" w:hAnsi="Calibri" w:cs="Calibri"/>
          <w:sz w:val="22"/>
          <w:szCs w:val="22"/>
        </w:rPr>
        <w:t>Regular updates and meetings scheduled to ensure stakeholder engagement.</w:t>
      </w:r>
    </w:p>
    <w:p w14:paraId="10BF3EA1" w14:textId="77777777" w:rsidR="00A86CD3" w:rsidRPr="00A86CD3" w:rsidRDefault="00A86CD3" w:rsidP="00225606">
      <w:pPr>
        <w:spacing w:line="480" w:lineRule="auto"/>
        <w:rPr>
          <w:rFonts w:ascii="Calibri" w:hAnsi="Calibri" w:cs="Calibri"/>
          <w:b/>
          <w:bCs/>
          <w:sz w:val="22"/>
          <w:szCs w:val="22"/>
        </w:rPr>
      </w:pPr>
      <w:r w:rsidRPr="00A86CD3">
        <w:rPr>
          <w:rFonts w:ascii="Calibri" w:hAnsi="Calibri" w:cs="Calibri"/>
          <w:b/>
          <w:bCs/>
          <w:sz w:val="22"/>
          <w:szCs w:val="22"/>
        </w:rPr>
        <w:t>Closure and Evaluation:</w:t>
      </w:r>
    </w:p>
    <w:p w14:paraId="13D24F41" w14:textId="77777777" w:rsidR="00A86CD3" w:rsidRPr="00A86CD3" w:rsidRDefault="00A86CD3" w:rsidP="00225606">
      <w:pPr>
        <w:pStyle w:val="ListParagraph"/>
        <w:numPr>
          <w:ilvl w:val="0"/>
          <w:numId w:val="19"/>
        </w:numPr>
        <w:spacing w:line="480" w:lineRule="auto"/>
        <w:rPr>
          <w:rFonts w:ascii="Calibri" w:hAnsi="Calibri" w:cs="Calibri"/>
          <w:sz w:val="22"/>
          <w:szCs w:val="22"/>
        </w:rPr>
      </w:pPr>
      <w:r w:rsidRPr="00A86CD3">
        <w:rPr>
          <w:rFonts w:ascii="Calibri" w:hAnsi="Calibri" w:cs="Calibri"/>
          <w:sz w:val="22"/>
          <w:szCs w:val="22"/>
        </w:rPr>
        <w:t>Steps for project closure, including document handover and final project assessments.</w:t>
      </w:r>
    </w:p>
    <w:p w14:paraId="06371CE6" w14:textId="77777777" w:rsidR="00A86CD3" w:rsidRPr="00A86CD3" w:rsidRDefault="00A86CD3" w:rsidP="00455CEC">
      <w:pPr>
        <w:keepNext/>
        <w:rPr>
          <w:rFonts w:ascii="Calibri" w:hAnsi="Calibri" w:cs="Calibri"/>
        </w:rPr>
      </w:pPr>
      <w:r w:rsidRPr="00A86CD3">
        <w:rPr>
          <w:rFonts w:ascii="Calibri" w:hAnsi="Calibri" w:cs="Calibri"/>
          <w:noProof/>
        </w:rPr>
        <w:drawing>
          <wp:inline distT="0" distB="0" distL="0" distR="0" wp14:anchorId="5CEA493C" wp14:editId="59D79B76">
            <wp:extent cx="6324600" cy="3557588"/>
            <wp:effectExtent l="0" t="0" r="0" b="5080"/>
            <wp:docPr id="1673487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6305" cy="3558547"/>
                    </a:xfrm>
                    <a:prstGeom prst="rect">
                      <a:avLst/>
                    </a:prstGeom>
                  </pic:spPr>
                </pic:pic>
              </a:graphicData>
            </a:graphic>
          </wp:inline>
        </w:drawing>
      </w:r>
    </w:p>
    <w:p w14:paraId="0B5C6472" w14:textId="78FD58FC" w:rsidR="00A86CD3" w:rsidRPr="00A86CD3" w:rsidRDefault="00A86CD3" w:rsidP="001F5E34">
      <w:pPr>
        <w:pStyle w:val="Caption"/>
        <w:ind w:left="1440" w:firstLine="720"/>
        <w:jc w:val="center"/>
        <w:rPr>
          <w:rFonts w:ascii="Calibri" w:hAnsi="Calibri" w:cs="Calibri"/>
        </w:rPr>
      </w:pPr>
      <w:bookmarkStart w:id="24" w:name="_Toc179481070"/>
      <w:r w:rsidRPr="00A86CD3">
        <w:rPr>
          <w:rFonts w:ascii="Calibri" w:hAnsi="Calibri" w:cs="Calibri"/>
        </w:rPr>
        <w:t xml:space="preserve">Figure </w:t>
      </w:r>
      <w:r w:rsidRPr="00A86CD3">
        <w:rPr>
          <w:rFonts w:ascii="Calibri" w:hAnsi="Calibri" w:cs="Calibri"/>
        </w:rPr>
        <w:fldChar w:fldCharType="begin"/>
      </w:r>
      <w:r w:rsidRPr="00A86CD3">
        <w:rPr>
          <w:rFonts w:ascii="Calibri" w:hAnsi="Calibri" w:cs="Calibri"/>
        </w:rPr>
        <w:instrText xml:space="preserve"> SEQ Figure \* ARABIC </w:instrText>
      </w:r>
      <w:r w:rsidRPr="00A86CD3">
        <w:rPr>
          <w:rFonts w:ascii="Calibri" w:hAnsi="Calibri" w:cs="Calibri"/>
        </w:rPr>
        <w:fldChar w:fldCharType="separate"/>
      </w:r>
      <w:r w:rsidR="00183A4A">
        <w:rPr>
          <w:rFonts w:ascii="Calibri" w:hAnsi="Calibri" w:cs="Calibri"/>
          <w:noProof/>
        </w:rPr>
        <w:t>3</w:t>
      </w:r>
      <w:r w:rsidRPr="00A86CD3">
        <w:rPr>
          <w:rFonts w:ascii="Calibri" w:hAnsi="Calibri" w:cs="Calibri"/>
          <w:noProof/>
        </w:rPr>
        <w:fldChar w:fldCharType="end"/>
      </w:r>
      <w:r w:rsidR="001D4B1E">
        <w:rPr>
          <w:rFonts w:ascii="Calibri" w:hAnsi="Calibri" w:cs="Calibri"/>
          <w:noProof/>
        </w:rPr>
        <w:t>:</w:t>
      </w:r>
      <w:r w:rsidRPr="00A86CD3">
        <w:rPr>
          <w:rFonts w:ascii="Calibri" w:hAnsi="Calibri" w:cs="Calibri"/>
        </w:rPr>
        <w:t xml:space="preserve"> Gantt chart overview</w:t>
      </w:r>
      <w:bookmarkEnd w:id="24"/>
    </w:p>
    <w:p w14:paraId="7286286D" w14:textId="77777777" w:rsidR="00A86CD3" w:rsidRDefault="00A86CD3" w:rsidP="00A86CD3">
      <w:pPr>
        <w:rPr>
          <w:rFonts w:ascii="Calibri" w:hAnsi="Calibri" w:cs="Calibri"/>
        </w:rPr>
      </w:pPr>
    </w:p>
    <w:p w14:paraId="75884229" w14:textId="77777777" w:rsidR="001F5E34" w:rsidRDefault="001F5E34" w:rsidP="00A86CD3">
      <w:pPr>
        <w:rPr>
          <w:rFonts w:ascii="Calibri" w:hAnsi="Calibri" w:cs="Calibri"/>
        </w:rPr>
      </w:pPr>
    </w:p>
    <w:p w14:paraId="657B47CC" w14:textId="77777777" w:rsidR="001F5E34" w:rsidRPr="00A86CD3" w:rsidRDefault="001F5E34" w:rsidP="00A86CD3">
      <w:pPr>
        <w:rPr>
          <w:rFonts w:ascii="Calibri" w:hAnsi="Calibri" w:cs="Calibri"/>
        </w:rPr>
      </w:pPr>
    </w:p>
    <w:tbl>
      <w:tblPr>
        <w:tblStyle w:val="GridTable4-Accent4"/>
        <w:tblW w:w="9680" w:type="dxa"/>
        <w:jc w:val="center"/>
        <w:tblLook w:val="04A0" w:firstRow="1" w:lastRow="0" w:firstColumn="1" w:lastColumn="0" w:noHBand="0" w:noVBand="1"/>
      </w:tblPr>
      <w:tblGrid>
        <w:gridCol w:w="824"/>
        <w:gridCol w:w="1696"/>
        <w:gridCol w:w="1027"/>
        <w:gridCol w:w="660"/>
        <w:gridCol w:w="749"/>
        <w:gridCol w:w="1414"/>
        <w:gridCol w:w="1844"/>
        <w:gridCol w:w="719"/>
        <w:gridCol w:w="1218"/>
      </w:tblGrid>
      <w:tr w:rsidR="00455CEC" w:rsidRPr="00455CEC" w14:paraId="5A89AACD" w14:textId="77777777" w:rsidTr="00455CEC">
        <w:trPr>
          <w:cnfStyle w:val="100000000000" w:firstRow="1" w:lastRow="0" w:firstColumn="0" w:lastColumn="0" w:oddVBand="0" w:evenVBand="0" w:oddHBand="0" w:evenHBand="0" w:firstRowFirstColumn="0" w:firstRowLastColumn="0" w:lastRowFirstColumn="0" w:lastRowLastColumn="0"/>
          <w:trHeight w:val="528"/>
          <w:jc w:val="center"/>
        </w:trPr>
        <w:tc>
          <w:tcPr>
            <w:cnfStyle w:val="001000000000" w:firstRow="0" w:lastRow="0" w:firstColumn="1" w:lastColumn="0" w:oddVBand="0" w:evenVBand="0" w:oddHBand="0" w:evenHBand="0" w:firstRowFirstColumn="0" w:firstRowLastColumn="0" w:lastRowFirstColumn="0" w:lastRowLastColumn="0"/>
            <w:tcW w:w="824" w:type="dxa"/>
            <w:vAlign w:val="center"/>
            <w:hideMark/>
          </w:tcPr>
          <w:p w14:paraId="1FC9D496" w14:textId="77777777" w:rsidR="00A86CD3" w:rsidRPr="00455CEC" w:rsidRDefault="00A86CD3" w:rsidP="00455CEC">
            <w:pPr>
              <w:jc w:val="center"/>
              <w:rPr>
                <w:rFonts w:ascii="Calibri" w:eastAsia="Times New Roman" w:hAnsi="Calibri" w:cs="Calibri"/>
                <w:color w:val="363636"/>
                <w:kern w:val="0"/>
                <w:sz w:val="22"/>
                <w:szCs w:val="22"/>
                <w:lang w:val="en-GB" w:eastAsia="en-GB"/>
                <w14:ligatures w14:val="none"/>
              </w:rPr>
            </w:pPr>
            <w:r w:rsidRPr="00455CEC">
              <w:rPr>
                <w:rFonts w:ascii="Calibri" w:eastAsia="Times New Roman" w:hAnsi="Calibri" w:cs="Calibri"/>
                <w:color w:val="363636"/>
                <w:kern w:val="0"/>
                <w:sz w:val="22"/>
                <w:szCs w:val="22"/>
                <w:lang w:val="en-GB" w:eastAsia="en-GB"/>
                <w14:ligatures w14:val="none"/>
              </w:rPr>
              <w:lastRenderedPageBreak/>
              <w:t>Task Id</w:t>
            </w:r>
          </w:p>
        </w:tc>
        <w:tc>
          <w:tcPr>
            <w:tcW w:w="1818" w:type="dxa"/>
            <w:vAlign w:val="center"/>
            <w:hideMark/>
          </w:tcPr>
          <w:p w14:paraId="1CED430E" w14:textId="77777777" w:rsidR="00A86CD3" w:rsidRPr="00455CEC" w:rsidRDefault="00A86CD3" w:rsidP="00455CE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363636"/>
                <w:kern w:val="0"/>
                <w:sz w:val="22"/>
                <w:szCs w:val="22"/>
                <w:lang w:val="en-GB" w:eastAsia="en-GB"/>
                <w14:ligatures w14:val="none"/>
              </w:rPr>
            </w:pPr>
            <w:r w:rsidRPr="00455CEC">
              <w:rPr>
                <w:rFonts w:ascii="Calibri" w:eastAsia="Times New Roman" w:hAnsi="Calibri" w:cs="Calibri"/>
                <w:color w:val="363636"/>
                <w:kern w:val="0"/>
                <w:sz w:val="22"/>
                <w:szCs w:val="22"/>
                <w:lang w:val="en-GB" w:eastAsia="en-GB"/>
                <w14:ligatures w14:val="none"/>
              </w:rPr>
              <w:t>Task Name</w:t>
            </w:r>
          </w:p>
        </w:tc>
        <w:tc>
          <w:tcPr>
            <w:tcW w:w="844" w:type="dxa"/>
            <w:vAlign w:val="center"/>
            <w:hideMark/>
          </w:tcPr>
          <w:p w14:paraId="55322B47" w14:textId="77777777" w:rsidR="00A86CD3" w:rsidRPr="00455CEC" w:rsidRDefault="00A86CD3" w:rsidP="00455CE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363636"/>
                <w:kern w:val="0"/>
                <w:sz w:val="22"/>
                <w:szCs w:val="22"/>
                <w:lang w:val="en-GB" w:eastAsia="en-GB"/>
                <w14:ligatures w14:val="none"/>
              </w:rPr>
            </w:pPr>
            <w:r w:rsidRPr="00455CEC">
              <w:rPr>
                <w:rFonts w:ascii="Calibri" w:eastAsia="Times New Roman" w:hAnsi="Calibri" w:cs="Calibri"/>
                <w:color w:val="363636"/>
                <w:kern w:val="0"/>
                <w:sz w:val="22"/>
                <w:szCs w:val="22"/>
                <w:lang w:val="en-GB" w:eastAsia="en-GB"/>
                <w14:ligatures w14:val="none"/>
              </w:rPr>
              <w:t>Duration</w:t>
            </w:r>
          </w:p>
        </w:tc>
        <w:tc>
          <w:tcPr>
            <w:tcW w:w="827" w:type="dxa"/>
            <w:vAlign w:val="center"/>
            <w:hideMark/>
          </w:tcPr>
          <w:p w14:paraId="00B32FAB" w14:textId="77777777" w:rsidR="00A86CD3" w:rsidRPr="00455CEC" w:rsidRDefault="00A86CD3" w:rsidP="00455CE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363636"/>
                <w:kern w:val="0"/>
                <w:sz w:val="22"/>
                <w:szCs w:val="22"/>
                <w:lang w:val="en-GB" w:eastAsia="en-GB"/>
                <w14:ligatures w14:val="none"/>
              </w:rPr>
            </w:pPr>
            <w:r w:rsidRPr="00455CEC">
              <w:rPr>
                <w:rFonts w:ascii="Calibri" w:eastAsia="Times New Roman" w:hAnsi="Calibri" w:cs="Calibri"/>
                <w:color w:val="363636"/>
                <w:kern w:val="0"/>
                <w:sz w:val="22"/>
                <w:szCs w:val="22"/>
                <w:lang w:val="en-GB" w:eastAsia="en-GB"/>
                <w14:ligatures w14:val="none"/>
              </w:rPr>
              <w:t>Start</w:t>
            </w:r>
          </w:p>
        </w:tc>
        <w:tc>
          <w:tcPr>
            <w:tcW w:w="834" w:type="dxa"/>
            <w:vAlign w:val="center"/>
            <w:hideMark/>
          </w:tcPr>
          <w:p w14:paraId="753863AC" w14:textId="77777777" w:rsidR="00A86CD3" w:rsidRPr="00455CEC" w:rsidRDefault="00A86CD3" w:rsidP="00455CE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363636"/>
                <w:kern w:val="0"/>
                <w:sz w:val="22"/>
                <w:szCs w:val="22"/>
                <w:lang w:val="en-GB" w:eastAsia="en-GB"/>
                <w14:ligatures w14:val="none"/>
              </w:rPr>
            </w:pPr>
            <w:r w:rsidRPr="00455CEC">
              <w:rPr>
                <w:rFonts w:ascii="Calibri" w:eastAsia="Times New Roman" w:hAnsi="Calibri" w:cs="Calibri"/>
                <w:color w:val="363636"/>
                <w:kern w:val="0"/>
                <w:sz w:val="22"/>
                <w:szCs w:val="22"/>
                <w:lang w:val="en-GB" w:eastAsia="en-GB"/>
                <w14:ligatures w14:val="none"/>
              </w:rPr>
              <w:t>Finish</w:t>
            </w:r>
          </w:p>
        </w:tc>
        <w:tc>
          <w:tcPr>
            <w:tcW w:w="1063" w:type="dxa"/>
            <w:vAlign w:val="center"/>
            <w:hideMark/>
          </w:tcPr>
          <w:p w14:paraId="0F54B24D" w14:textId="77777777" w:rsidR="00A86CD3" w:rsidRPr="00455CEC" w:rsidRDefault="00A86CD3" w:rsidP="00455CE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363636"/>
                <w:kern w:val="0"/>
                <w:sz w:val="22"/>
                <w:szCs w:val="22"/>
                <w:lang w:val="en-GB" w:eastAsia="en-GB"/>
                <w14:ligatures w14:val="none"/>
              </w:rPr>
            </w:pPr>
            <w:r w:rsidRPr="00455CEC">
              <w:rPr>
                <w:rFonts w:ascii="Calibri" w:eastAsia="Times New Roman" w:hAnsi="Calibri" w:cs="Calibri"/>
                <w:color w:val="363636"/>
                <w:kern w:val="0"/>
                <w:sz w:val="22"/>
                <w:szCs w:val="22"/>
                <w:lang w:val="en-GB" w:eastAsia="en-GB"/>
                <w14:ligatures w14:val="none"/>
              </w:rPr>
              <w:t>Predecessors</w:t>
            </w:r>
          </w:p>
        </w:tc>
        <w:tc>
          <w:tcPr>
            <w:tcW w:w="1609" w:type="dxa"/>
            <w:vAlign w:val="center"/>
            <w:hideMark/>
          </w:tcPr>
          <w:p w14:paraId="3F48F9E2" w14:textId="77777777" w:rsidR="00A86CD3" w:rsidRPr="00455CEC" w:rsidRDefault="00A86CD3" w:rsidP="00455CE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363636"/>
                <w:kern w:val="0"/>
                <w:sz w:val="22"/>
                <w:szCs w:val="22"/>
                <w:lang w:val="en-GB" w:eastAsia="en-GB"/>
                <w14:ligatures w14:val="none"/>
              </w:rPr>
            </w:pPr>
            <w:r w:rsidRPr="00455CEC">
              <w:rPr>
                <w:rFonts w:ascii="Calibri" w:eastAsia="Times New Roman" w:hAnsi="Calibri" w:cs="Calibri"/>
                <w:color w:val="363636"/>
                <w:kern w:val="0"/>
                <w:sz w:val="22"/>
                <w:szCs w:val="22"/>
                <w:lang w:val="en-GB" w:eastAsia="en-GB"/>
                <w14:ligatures w14:val="none"/>
              </w:rPr>
              <w:t>Resource Names</w:t>
            </w:r>
          </w:p>
        </w:tc>
        <w:tc>
          <w:tcPr>
            <w:tcW w:w="829" w:type="dxa"/>
            <w:vAlign w:val="center"/>
            <w:hideMark/>
          </w:tcPr>
          <w:p w14:paraId="6DA718A2" w14:textId="77777777" w:rsidR="00A86CD3" w:rsidRPr="00455CEC" w:rsidRDefault="00A86CD3" w:rsidP="00455CE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363636"/>
                <w:kern w:val="0"/>
                <w:sz w:val="22"/>
                <w:szCs w:val="22"/>
                <w:lang w:val="en-GB" w:eastAsia="en-GB"/>
                <w14:ligatures w14:val="none"/>
              </w:rPr>
            </w:pPr>
            <w:r w:rsidRPr="00455CEC">
              <w:rPr>
                <w:rFonts w:ascii="Calibri" w:eastAsia="Times New Roman" w:hAnsi="Calibri" w:cs="Calibri"/>
                <w:color w:val="363636"/>
                <w:kern w:val="0"/>
                <w:sz w:val="22"/>
                <w:szCs w:val="22"/>
                <w:lang w:val="en-GB" w:eastAsia="en-GB"/>
                <w14:ligatures w14:val="none"/>
              </w:rPr>
              <w:t>Work</w:t>
            </w:r>
          </w:p>
        </w:tc>
        <w:tc>
          <w:tcPr>
            <w:tcW w:w="1032" w:type="dxa"/>
            <w:vAlign w:val="center"/>
            <w:hideMark/>
          </w:tcPr>
          <w:p w14:paraId="3E68EE45" w14:textId="77777777" w:rsidR="00A86CD3" w:rsidRPr="00455CEC" w:rsidRDefault="00A86CD3" w:rsidP="00455CE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363636"/>
                <w:kern w:val="0"/>
                <w:sz w:val="22"/>
                <w:szCs w:val="22"/>
                <w:lang w:val="en-GB" w:eastAsia="en-GB"/>
                <w14:ligatures w14:val="none"/>
              </w:rPr>
            </w:pPr>
            <w:r w:rsidRPr="00455CEC">
              <w:rPr>
                <w:rFonts w:ascii="Calibri" w:eastAsia="Times New Roman" w:hAnsi="Calibri" w:cs="Calibri"/>
                <w:color w:val="363636"/>
                <w:kern w:val="0"/>
                <w:sz w:val="22"/>
                <w:szCs w:val="22"/>
                <w:lang w:val="en-GB" w:eastAsia="en-GB"/>
                <w14:ligatures w14:val="none"/>
              </w:rPr>
              <w:t>Status</w:t>
            </w:r>
          </w:p>
        </w:tc>
      </w:tr>
      <w:tr w:rsidR="00455CEC" w:rsidRPr="00A86CD3" w14:paraId="7D6F89B3" w14:textId="77777777" w:rsidTr="00455CEC">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6E6A5D3A"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w:t>
            </w:r>
          </w:p>
        </w:tc>
        <w:tc>
          <w:tcPr>
            <w:tcW w:w="1818" w:type="dxa"/>
            <w:vAlign w:val="center"/>
            <w:hideMark/>
          </w:tcPr>
          <w:p w14:paraId="01876359"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Discovery and Planning</w:t>
            </w:r>
          </w:p>
        </w:tc>
        <w:tc>
          <w:tcPr>
            <w:tcW w:w="844" w:type="dxa"/>
            <w:vAlign w:val="center"/>
            <w:hideMark/>
          </w:tcPr>
          <w:p w14:paraId="41FB08C0"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22 days?</w:t>
            </w:r>
          </w:p>
        </w:tc>
        <w:tc>
          <w:tcPr>
            <w:tcW w:w="827" w:type="dxa"/>
            <w:vAlign w:val="center"/>
            <w:hideMark/>
          </w:tcPr>
          <w:p w14:paraId="568B892A"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Thu 03-10-24</w:t>
            </w:r>
          </w:p>
        </w:tc>
        <w:tc>
          <w:tcPr>
            <w:tcW w:w="834" w:type="dxa"/>
            <w:vAlign w:val="center"/>
            <w:hideMark/>
          </w:tcPr>
          <w:p w14:paraId="4219E647"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Fri 01-11-24</w:t>
            </w:r>
          </w:p>
        </w:tc>
        <w:tc>
          <w:tcPr>
            <w:tcW w:w="1063" w:type="dxa"/>
            <w:vAlign w:val="center"/>
            <w:hideMark/>
          </w:tcPr>
          <w:p w14:paraId="76A3F959" w14:textId="4846D013"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0BA1B715" w14:textId="1DBD3FF5"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Business Analyst,</w:t>
            </w:r>
            <w:r w:rsidR="00455CEC">
              <w:rPr>
                <w:rFonts w:ascii="Calibri" w:eastAsia="Times New Roman" w:hAnsi="Calibri" w:cs="Calibri"/>
                <w:b/>
                <w:bCs/>
                <w:color w:val="000000"/>
                <w:kern w:val="0"/>
                <w:sz w:val="22"/>
                <w:szCs w:val="22"/>
                <w:lang w:val="en-GB" w:eastAsia="en-GB"/>
                <w14:ligatures w14:val="none"/>
              </w:rPr>
              <w:t> </w:t>
            </w:r>
            <w:r w:rsidRPr="00A86CD3">
              <w:rPr>
                <w:rFonts w:ascii="Calibri" w:eastAsia="Times New Roman" w:hAnsi="Calibri" w:cs="Calibri"/>
                <w:b/>
                <w:bCs/>
                <w:color w:val="000000"/>
                <w:kern w:val="0"/>
                <w:sz w:val="22"/>
                <w:szCs w:val="22"/>
                <w:lang w:val="en-GB" w:eastAsia="en-GB"/>
                <w14:ligatures w14:val="none"/>
              </w:rPr>
              <w:t>Project Manager</w:t>
            </w:r>
          </w:p>
        </w:tc>
        <w:tc>
          <w:tcPr>
            <w:tcW w:w="829" w:type="dxa"/>
            <w:vAlign w:val="center"/>
            <w:hideMark/>
          </w:tcPr>
          <w:p w14:paraId="55F95BE5"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784 hrs</w:t>
            </w:r>
          </w:p>
        </w:tc>
        <w:tc>
          <w:tcPr>
            <w:tcW w:w="1032" w:type="dxa"/>
            <w:vAlign w:val="center"/>
            <w:hideMark/>
          </w:tcPr>
          <w:p w14:paraId="5A475407"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Completed</w:t>
            </w:r>
          </w:p>
        </w:tc>
      </w:tr>
      <w:tr w:rsidR="00A86CD3" w:rsidRPr="00A86CD3" w14:paraId="09E80AD1" w14:textId="77777777" w:rsidTr="00455CEC">
        <w:trPr>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3B028D37"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2</w:t>
            </w:r>
          </w:p>
        </w:tc>
        <w:tc>
          <w:tcPr>
            <w:tcW w:w="1818" w:type="dxa"/>
            <w:vAlign w:val="center"/>
            <w:hideMark/>
          </w:tcPr>
          <w:p w14:paraId="6BF0541D" w14:textId="5FA93361"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Project Initiation</w:t>
            </w:r>
          </w:p>
        </w:tc>
        <w:tc>
          <w:tcPr>
            <w:tcW w:w="844" w:type="dxa"/>
            <w:vAlign w:val="center"/>
            <w:hideMark/>
          </w:tcPr>
          <w:p w14:paraId="7DD7D444"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7 days</w:t>
            </w:r>
          </w:p>
        </w:tc>
        <w:tc>
          <w:tcPr>
            <w:tcW w:w="827" w:type="dxa"/>
            <w:vAlign w:val="center"/>
            <w:hideMark/>
          </w:tcPr>
          <w:p w14:paraId="5BF73F18"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Thu 03-10-24</w:t>
            </w:r>
          </w:p>
        </w:tc>
        <w:tc>
          <w:tcPr>
            <w:tcW w:w="834" w:type="dxa"/>
            <w:vAlign w:val="center"/>
            <w:hideMark/>
          </w:tcPr>
          <w:p w14:paraId="373C6871"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Fri 11-10-24</w:t>
            </w:r>
          </w:p>
        </w:tc>
        <w:tc>
          <w:tcPr>
            <w:tcW w:w="1063" w:type="dxa"/>
            <w:vAlign w:val="center"/>
            <w:hideMark/>
          </w:tcPr>
          <w:p w14:paraId="237F8008" w14:textId="79250AAB"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6D5F8999"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Project Manager</w:t>
            </w:r>
          </w:p>
        </w:tc>
        <w:tc>
          <w:tcPr>
            <w:tcW w:w="829" w:type="dxa"/>
            <w:vAlign w:val="center"/>
            <w:hideMark/>
          </w:tcPr>
          <w:p w14:paraId="052E927F"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128 hrs</w:t>
            </w:r>
          </w:p>
        </w:tc>
        <w:tc>
          <w:tcPr>
            <w:tcW w:w="1032" w:type="dxa"/>
            <w:vAlign w:val="center"/>
            <w:hideMark/>
          </w:tcPr>
          <w:p w14:paraId="66B6B26E"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Completed</w:t>
            </w:r>
          </w:p>
        </w:tc>
      </w:tr>
      <w:tr w:rsidR="00455CEC" w:rsidRPr="00A86CD3" w14:paraId="1A6FC031" w14:textId="77777777" w:rsidTr="00455C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25F3BA23"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w:t>
            </w:r>
          </w:p>
        </w:tc>
        <w:tc>
          <w:tcPr>
            <w:tcW w:w="1818" w:type="dxa"/>
            <w:vAlign w:val="center"/>
            <w:hideMark/>
          </w:tcPr>
          <w:p w14:paraId="12388BC3" w14:textId="1D173AAF"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Project Kick-off Meeting</w:t>
            </w:r>
          </w:p>
        </w:tc>
        <w:tc>
          <w:tcPr>
            <w:tcW w:w="844" w:type="dxa"/>
            <w:vAlign w:val="center"/>
            <w:hideMark/>
          </w:tcPr>
          <w:p w14:paraId="1E56706A"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 day</w:t>
            </w:r>
          </w:p>
        </w:tc>
        <w:tc>
          <w:tcPr>
            <w:tcW w:w="827" w:type="dxa"/>
            <w:vAlign w:val="center"/>
            <w:hideMark/>
          </w:tcPr>
          <w:p w14:paraId="75234B4D"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Thu 03-10-24</w:t>
            </w:r>
          </w:p>
        </w:tc>
        <w:tc>
          <w:tcPr>
            <w:tcW w:w="834" w:type="dxa"/>
            <w:vAlign w:val="center"/>
            <w:hideMark/>
          </w:tcPr>
          <w:p w14:paraId="660CBD09"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Thu 03-10-24</w:t>
            </w:r>
          </w:p>
        </w:tc>
        <w:tc>
          <w:tcPr>
            <w:tcW w:w="1063" w:type="dxa"/>
            <w:vAlign w:val="center"/>
            <w:hideMark/>
          </w:tcPr>
          <w:p w14:paraId="11BCEA0C" w14:textId="1F330918"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176B97CB"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Project Manager</w:t>
            </w:r>
          </w:p>
        </w:tc>
        <w:tc>
          <w:tcPr>
            <w:tcW w:w="829" w:type="dxa"/>
            <w:vAlign w:val="center"/>
            <w:hideMark/>
          </w:tcPr>
          <w:p w14:paraId="15AAFA86"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8 hrs</w:t>
            </w:r>
          </w:p>
        </w:tc>
        <w:tc>
          <w:tcPr>
            <w:tcW w:w="1032" w:type="dxa"/>
            <w:vAlign w:val="center"/>
            <w:hideMark/>
          </w:tcPr>
          <w:p w14:paraId="5B59ADDC"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Completed</w:t>
            </w:r>
          </w:p>
        </w:tc>
      </w:tr>
      <w:tr w:rsidR="00A86CD3" w:rsidRPr="00A86CD3" w14:paraId="3DD93DC1" w14:textId="77777777" w:rsidTr="00455CEC">
        <w:trPr>
          <w:trHeight w:val="864"/>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4C2CE786"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4</w:t>
            </w:r>
          </w:p>
        </w:tc>
        <w:tc>
          <w:tcPr>
            <w:tcW w:w="1818" w:type="dxa"/>
            <w:vAlign w:val="center"/>
            <w:hideMark/>
          </w:tcPr>
          <w:p w14:paraId="71BAE3B5" w14:textId="03F09612"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Identifying Stakeholders</w:t>
            </w:r>
          </w:p>
        </w:tc>
        <w:tc>
          <w:tcPr>
            <w:tcW w:w="844" w:type="dxa"/>
            <w:vAlign w:val="center"/>
            <w:hideMark/>
          </w:tcPr>
          <w:p w14:paraId="29BE8367"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2 days</w:t>
            </w:r>
          </w:p>
        </w:tc>
        <w:tc>
          <w:tcPr>
            <w:tcW w:w="827" w:type="dxa"/>
            <w:vAlign w:val="center"/>
            <w:hideMark/>
          </w:tcPr>
          <w:p w14:paraId="0CC3C895"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Fri 04-10-24</w:t>
            </w:r>
          </w:p>
        </w:tc>
        <w:tc>
          <w:tcPr>
            <w:tcW w:w="834" w:type="dxa"/>
            <w:vAlign w:val="center"/>
            <w:hideMark/>
          </w:tcPr>
          <w:p w14:paraId="4DF2BE84"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Mon 07-10-24</w:t>
            </w:r>
          </w:p>
        </w:tc>
        <w:tc>
          <w:tcPr>
            <w:tcW w:w="1063" w:type="dxa"/>
            <w:vAlign w:val="center"/>
            <w:hideMark/>
          </w:tcPr>
          <w:p w14:paraId="7483A53E"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w:t>
            </w:r>
          </w:p>
        </w:tc>
        <w:tc>
          <w:tcPr>
            <w:tcW w:w="1609" w:type="dxa"/>
            <w:vAlign w:val="center"/>
            <w:hideMark/>
          </w:tcPr>
          <w:p w14:paraId="79672CD0" w14:textId="602C0308"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Business Analyst,</w:t>
            </w:r>
            <w:r w:rsidR="00455CEC">
              <w:rPr>
                <w:rFonts w:ascii="Calibri" w:eastAsia="Times New Roman" w:hAnsi="Calibri" w:cs="Calibri"/>
                <w:color w:val="000000"/>
                <w:kern w:val="0"/>
                <w:sz w:val="22"/>
                <w:szCs w:val="22"/>
                <w:lang w:val="en-GB" w:eastAsia="en-GB"/>
                <w14:ligatures w14:val="none"/>
              </w:rPr>
              <w:t> </w:t>
            </w:r>
            <w:r w:rsidRPr="00A86CD3">
              <w:rPr>
                <w:rFonts w:ascii="Calibri" w:eastAsia="Times New Roman" w:hAnsi="Calibri" w:cs="Calibri"/>
                <w:color w:val="000000"/>
                <w:kern w:val="0"/>
                <w:sz w:val="22"/>
                <w:szCs w:val="22"/>
                <w:lang w:val="en-GB" w:eastAsia="en-GB"/>
                <w14:ligatures w14:val="none"/>
              </w:rPr>
              <w:t>Project Manager</w:t>
            </w:r>
          </w:p>
        </w:tc>
        <w:tc>
          <w:tcPr>
            <w:tcW w:w="829" w:type="dxa"/>
            <w:vAlign w:val="center"/>
            <w:hideMark/>
          </w:tcPr>
          <w:p w14:paraId="062F19FB"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32 hrs</w:t>
            </w:r>
          </w:p>
        </w:tc>
        <w:tc>
          <w:tcPr>
            <w:tcW w:w="1032" w:type="dxa"/>
            <w:vAlign w:val="center"/>
            <w:hideMark/>
          </w:tcPr>
          <w:p w14:paraId="580473BF"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Completed</w:t>
            </w:r>
          </w:p>
        </w:tc>
      </w:tr>
      <w:tr w:rsidR="00455CEC" w:rsidRPr="00A86CD3" w14:paraId="73A7EEE0" w14:textId="77777777" w:rsidTr="00455C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5222E702"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5</w:t>
            </w:r>
          </w:p>
        </w:tc>
        <w:tc>
          <w:tcPr>
            <w:tcW w:w="1818" w:type="dxa"/>
            <w:vAlign w:val="center"/>
            <w:hideMark/>
          </w:tcPr>
          <w:p w14:paraId="20052606" w14:textId="3FB9D46E"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Create Project Charter</w:t>
            </w:r>
          </w:p>
        </w:tc>
        <w:tc>
          <w:tcPr>
            <w:tcW w:w="844" w:type="dxa"/>
            <w:vAlign w:val="center"/>
            <w:hideMark/>
          </w:tcPr>
          <w:p w14:paraId="0090760C"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4 days</w:t>
            </w:r>
          </w:p>
        </w:tc>
        <w:tc>
          <w:tcPr>
            <w:tcW w:w="827" w:type="dxa"/>
            <w:vAlign w:val="center"/>
            <w:hideMark/>
          </w:tcPr>
          <w:p w14:paraId="410D50DF"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Tue 08-10-24</w:t>
            </w:r>
          </w:p>
        </w:tc>
        <w:tc>
          <w:tcPr>
            <w:tcW w:w="834" w:type="dxa"/>
            <w:vAlign w:val="center"/>
            <w:hideMark/>
          </w:tcPr>
          <w:p w14:paraId="36E462CA"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Fri 11-10-24</w:t>
            </w:r>
          </w:p>
        </w:tc>
        <w:tc>
          <w:tcPr>
            <w:tcW w:w="1063" w:type="dxa"/>
            <w:vAlign w:val="center"/>
            <w:hideMark/>
          </w:tcPr>
          <w:p w14:paraId="72AEB446"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4</w:t>
            </w:r>
          </w:p>
        </w:tc>
        <w:tc>
          <w:tcPr>
            <w:tcW w:w="1609" w:type="dxa"/>
            <w:vAlign w:val="center"/>
            <w:hideMark/>
          </w:tcPr>
          <w:p w14:paraId="3346D9EA"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Business Analyst</w:t>
            </w:r>
          </w:p>
        </w:tc>
        <w:tc>
          <w:tcPr>
            <w:tcW w:w="829" w:type="dxa"/>
            <w:vAlign w:val="center"/>
            <w:hideMark/>
          </w:tcPr>
          <w:p w14:paraId="4022C2D8"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32 hrs</w:t>
            </w:r>
          </w:p>
        </w:tc>
        <w:tc>
          <w:tcPr>
            <w:tcW w:w="1032" w:type="dxa"/>
            <w:vAlign w:val="center"/>
            <w:hideMark/>
          </w:tcPr>
          <w:p w14:paraId="1099B456"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Completed</w:t>
            </w:r>
          </w:p>
        </w:tc>
      </w:tr>
      <w:tr w:rsidR="00A86CD3" w:rsidRPr="00A86CD3" w14:paraId="7314D955" w14:textId="77777777" w:rsidTr="00455CEC">
        <w:trPr>
          <w:trHeight w:val="864"/>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0C840AF4"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6</w:t>
            </w:r>
          </w:p>
        </w:tc>
        <w:tc>
          <w:tcPr>
            <w:tcW w:w="1818" w:type="dxa"/>
            <w:vAlign w:val="center"/>
            <w:hideMark/>
          </w:tcPr>
          <w:p w14:paraId="40A4E49E" w14:textId="57175A06"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Examination and Elicitation</w:t>
            </w:r>
          </w:p>
        </w:tc>
        <w:tc>
          <w:tcPr>
            <w:tcW w:w="844" w:type="dxa"/>
            <w:vAlign w:val="center"/>
            <w:hideMark/>
          </w:tcPr>
          <w:p w14:paraId="10E36129"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13 days?</w:t>
            </w:r>
          </w:p>
        </w:tc>
        <w:tc>
          <w:tcPr>
            <w:tcW w:w="827" w:type="dxa"/>
            <w:vAlign w:val="center"/>
            <w:hideMark/>
          </w:tcPr>
          <w:p w14:paraId="7E131A9D"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Tue 15-10-24</w:t>
            </w:r>
          </w:p>
        </w:tc>
        <w:tc>
          <w:tcPr>
            <w:tcW w:w="834" w:type="dxa"/>
            <w:vAlign w:val="center"/>
            <w:hideMark/>
          </w:tcPr>
          <w:p w14:paraId="3DF0E622"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Thu 31-10-24</w:t>
            </w:r>
          </w:p>
        </w:tc>
        <w:tc>
          <w:tcPr>
            <w:tcW w:w="1063" w:type="dxa"/>
            <w:vAlign w:val="center"/>
            <w:hideMark/>
          </w:tcPr>
          <w:p w14:paraId="5DB96BCF" w14:textId="35E57EC2"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2D69CCA7" w14:textId="1C7ADB4B"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Business Analyst,</w:t>
            </w:r>
            <w:r w:rsidR="00455CEC">
              <w:rPr>
                <w:rFonts w:ascii="Calibri" w:eastAsia="Times New Roman" w:hAnsi="Calibri" w:cs="Calibri"/>
                <w:color w:val="000000"/>
                <w:kern w:val="0"/>
                <w:sz w:val="22"/>
                <w:szCs w:val="22"/>
                <w:lang w:val="en-GB" w:eastAsia="en-GB"/>
                <w14:ligatures w14:val="none"/>
              </w:rPr>
              <w:t> </w:t>
            </w:r>
            <w:r w:rsidRPr="00A86CD3">
              <w:rPr>
                <w:rFonts w:ascii="Calibri" w:eastAsia="Times New Roman" w:hAnsi="Calibri" w:cs="Calibri"/>
                <w:color w:val="000000"/>
                <w:kern w:val="0"/>
                <w:sz w:val="22"/>
                <w:szCs w:val="22"/>
                <w:lang w:val="en-GB" w:eastAsia="en-GB"/>
                <w14:ligatures w14:val="none"/>
              </w:rPr>
              <w:t xml:space="preserve">System </w:t>
            </w:r>
            <w:r w:rsidR="00455CEC">
              <w:rPr>
                <w:rFonts w:ascii="Calibri" w:eastAsia="Times New Roman" w:hAnsi="Calibri" w:cs="Calibri"/>
                <w:color w:val="000000"/>
                <w:kern w:val="0"/>
                <w:sz w:val="22"/>
                <w:szCs w:val="22"/>
                <w:lang w:val="en-GB" w:eastAsia="en-GB"/>
                <w14:ligatures w14:val="none"/>
              </w:rPr>
              <w:t>A</w:t>
            </w:r>
            <w:r w:rsidRPr="00A86CD3">
              <w:rPr>
                <w:rFonts w:ascii="Calibri" w:eastAsia="Times New Roman" w:hAnsi="Calibri" w:cs="Calibri"/>
                <w:color w:val="000000"/>
                <w:kern w:val="0"/>
                <w:sz w:val="22"/>
                <w:szCs w:val="22"/>
                <w:lang w:val="en-GB" w:eastAsia="en-GB"/>
                <w14:ligatures w14:val="none"/>
              </w:rPr>
              <w:t>rchitect</w:t>
            </w:r>
          </w:p>
        </w:tc>
        <w:tc>
          <w:tcPr>
            <w:tcW w:w="829" w:type="dxa"/>
            <w:vAlign w:val="center"/>
            <w:hideMark/>
          </w:tcPr>
          <w:p w14:paraId="4EDCDE16"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304 hrs</w:t>
            </w:r>
          </w:p>
        </w:tc>
        <w:tc>
          <w:tcPr>
            <w:tcW w:w="1032" w:type="dxa"/>
            <w:vAlign w:val="center"/>
            <w:hideMark/>
          </w:tcPr>
          <w:p w14:paraId="0A40CD69"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Completed</w:t>
            </w:r>
          </w:p>
        </w:tc>
      </w:tr>
      <w:tr w:rsidR="00455CEC" w:rsidRPr="00A86CD3" w14:paraId="3E1EEED0" w14:textId="77777777" w:rsidTr="00455C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01E287D2"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7</w:t>
            </w:r>
          </w:p>
        </w:tc>
        <w:tc>
          <w:tcPr>
            <w:tcW w:w="1818" w:type="dxa"/>
            <w:vAlign w:val="center"/>
            <w:hideMark/>
          </w:tcPr>
          <w:p w14:paraId="6A81332A" w14:textId="403CA581"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Requirements Gathering</w:t>
            </w:r>
          </w:p>
        </w:tc>
        <w:tc>
          <w:tcPr>
            <w:tcW w:w="844" w:type="dxa"/>
            <w:vAlign w:val="center"/>
            <w:hideMark/>
          </w:tcPr>
          <w:p w14:paraId="7994D515"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4 days?</w:t>
            </w:r>
          </w:p>
        </w:tc>
        <w:tc>
          <w:tcPr>
            <w:tcW w:w="827" w:type="dxa"/>
            <w:vAlign w:val="center"/>
            <w:hideMark/>
          </w:tcPr>
          <w:p w14:paraId="5DBF7D04"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Tue 15-10-24</w:t>
            </w:r>
          </w:p>
        </w:tc>
        <w:tc>
          <w:tcPr>
            <w:tcW w:w="834" w:type="dxa"/>
            <w:vAlign w:val="center"/>
            <w:hideMark/>
          </w:tcPr>
          <w:p w14:paraId="162BDBFF"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Fri 18-10-24</w:t>
            </w:r>
          </w:p>
        </w:tc>
        <w:tc>
          <w:tcPr>
            <w:tcW w:w="1063" w:type="dxa"/>
            <w:vAlign w:val="center"/>
            <w:hideMark/>
          </w:tcPr>
          <w:p w14:paraId="2BA37B70" w14:textId="71A61536"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39C33B33"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Business Analyst</w:t>
            </w:r>
          </w:p>
        </w:tc>
        <w:tc>
          <w:tcPr>
            <w:tcW w:w="829" w:type="dxa"/>
            <w:vAlign w:val="center"/>
            <w:hideMark/>
          </w:tcPr>
          <w:p w14:paraId="11C2E042"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32 hrs</w:t>
            </w:r>
          </w:p>
        </w:tc>
        <w:tc>
          <w:tcPr>
            <w:tcW w:w="1032" w:type="dxa"/>
            <w:vAlign w:val="center"/>
            <w:hideMark/>
          </w:tcPr>
          <w:p w14:paraId="7C21F773"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Completed</w:t>
            </w:r>
          </w:p>
        </w:tc>
      </w:tr>
      <w:tr w:rsidR="00A86CD3" w:rsidRPr="00A86CD3" w14:paraId="6B422C78" w14:textId="77777777" w:rsidTr="00455CEC">
        <w:trPr>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43BC7B1A"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8</w:t>
            </w:r>
          </w:p>
        </w:tc>
        <w:tc>
          <w:tcPr>
            <w:tcW w:w="1818" w:type="dxa"/>
            <w:vAlign w:val="center"/>
            <w:hideMark/>
          </w:tcPr>
          <w:p w14:paraId="30CB709C" w14:textId="0B88A02C"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Infrastructure Assessment</w:t>
            </w:r>
          </w:p>
        </w:tc>
        <w:tc>
          <w:tcPr>
            <w:tcW w:w="844" w:type="dxa"/>
            <w:vAlign w:val="center"/>
            <w:hideMark/>
          </w:tcPr>
          <w:p w14:paraId="07ABD430"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8 days</w:t>
            </w:r>
          </w:p>
        </w:tc>
        <w:tc>
          <w:tcPr>
            <w:tcW w:w="827" w:type="dxa"/>
            <w:vAlign w:val="center"/>
            <w:hideMark/>
          </w:tcPr>
          <w:p w14:paraId="65F7DBCC"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Tue 22-10-24</w:t>
            </w:r>
          </w:p>
        </w:tc>
        <w:tc>
          <w:tcPr>
            <w:tcW w:w="834" w:type="dxa"/>
            <w:vAlign w:val="center"/>
            <w:hideMark/>
          </w:tcPr>
          <w:p w14:paraId="70B8214F"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Thu 31-10-24</w:t>
            </w:r>
          </w:p>
        </w:tc>
        <w:tc>
          <w:tcPr>
            <w:tcW w:w="1063" w:type="dxa"/>
            <w:vAlign w:val="center"/>
            <w:hideMark/>
          </w:tcPr>
          <w:p w14:paraId="62E2CBBC"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5</w:t>
            </w:r>
          </w:p>
        </w:tc>
        <w:tc>
          <w:tcPr>
            <w:tcW w:w="1609" w:type="dxa"/>
            <w:vAlign w:val="center"/>
            <w:hideMark/>
          </w:tcPr>
          <w:p w14:paraId="31AEC4D6"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System architect</w:t>
            </w:r>
          </w:p>
        </w:tc>
        <w:tc>
          <w:tcPr>
            <w:tcW w:w="829" w:type="dxa"/>
            <w:vAlign w:val="center"/>
            <w:hideMark/>
          </w:tcPr>
          <w:p w14:paraId="18C221E8"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64 hrs</w:t>
            </w:r>
          </w:p>
        </w:tc>
        <w:tc>
          <w:tcPr>
            <w:tcW w:w="1032" w:type="dxa"/>
            <w:vAlign w:val="center"/>
            <w:hideMark/>
          </w:tcPr>
          <w:p w14:paraId="6A9B84CA"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Completed</w:t>
            </w:r>
          </w:p>
        </w:tc>
      </w:tr>
      <w:tr w:rsidR="00455CEC" w:rsidRPr="00A86CD3" w14:paraId="64F2D964" w14:textId="77777777" w:rsidTr="00455CEC">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64B0F7CB"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9</w:t>
            </w:r>
          </w:p>
        </w:tc>
        <w:tc>
          <w:tcPr>
            <w:tcW w:w="1818" w:type="dxa"/>
            <w:vAlign w:val="center"/>
            <w:hideMark/>
          </w:tcPr>
          <w:p w14:paraId="741F1EDA"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Designing</w:t>
            </w:r>
          </w:p>
        </w:tc>
        <w:tc>
          <w:tcPr>
            <w:tcW w:w="844" w:type="dxa"/>
            <w:vAlign w:val="center"/>
            <w:hideMark/>
          </w:tcPr>
          <w:p w14:paraId="68EF97EA"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19 days?</w:t>
            </w:r>
          </w:p>
        </w:tc>
        <w:tc>
          <w:tcPr>
            <w:tcW w:w="827" w:type="dxa"/>
            <w:vAlign w:val="center"/>
            <w:hideMark/>
          </w:tcPr>
          <w:p w14:paraId="4AA3DCA0"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Tue 05-11-24</w:t>
            </w:r>
          </w:p>
        </w:tc>
        <w:tc>
          <w:tcPr>
            <w:tcW w:w="834" w:type="dxa"/>
            <w:vAlign w:val="center"/>
            <w:hideMark/>
          </w:tcPr>
          <w:p w14:paraId="0B53C031"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Fri 29-11-24</w:t>
            </w:r>
          </w:p>
        </w:tc>
        <w:tc>
          <w:tcPr>
            <w:tcW w:w="1063" w:type="dxa"/>
            <w:vAlign w:val="center"/>
            <w:hideMark/>
          </w:tcPr>
          <w:p w14:paraId="2700D804" w14:textId="13756CA9"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666BDE7A" w14:textId="6A6FAC6E"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Security Specialist,</w:t>
            </w:r>
            <w:r w:rsidR="00455CEC">
              <w:rPr>
                <w:rFonts w:ascii="Calibri" w:eastAsia="Times New Roman" w:hAnsi="Calibri" w:cs="Calibri"/>
                <w:b/>
                <w:bCs/>
                <w:color w:val="000000"/>
                <w:kern w:val="0"/>
                <w:sz w:val="22"/>
                <w:szCs w:val="22"/>
                <w:lang w:val="en-GB" w:eastAsia="en-GB"/>
                <w14:ligatures w14:val="none"/>
              </w:rPr>
              <w:t> </w:t>
            </w:r>
            <w:r w:rsidRPr="00A86CD3">
              <w:rPr>
                <w:rFonts w:ascii="Calibri" w:eastAsia="Times New Roman" w:hAnsi="Calibri" w:cs="Calibri"/>
                <w:b/>
                <w:bCs/>
                <w:color w:val="000000"/>
                <w:kern w:val="0"/>
                <w:sz w:val="22"/>
                <w:szCs w:val="22"/>
                <w:lang w:val="en-GB" w:eastAsia="en-GB"/>
                <w14:ligatures w14:val="none"/>
              </w:rPr>
              <w:t>System architect</w:t>
            </w:r>
          </w:p>
        </w:tc>
        <w:tc>
          <w:tcPr>
            <w:tcW w:w="829" w:type="dxa"/>
            <w:vAlign w:val="center"/>
            <w:hideMark/>
          </w:tcPr>
          <w:p w14:paraId="5342E408"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680 hrs</w:t>
            </w:r>
          </w:p>
        </w:tc>
        <w:tc>
          <w:tcPr>
            <w:tcW w:w="1032" w:type="dxa"/>
            <w:vAlign w:val="center"/>
            <w:hideMark/>
          </w:tcPr>
          <w:p w14:paraId="4832EE75"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A86CD3" w:rsidRPr="00A86CD3" w14:paraId="07196974" w14:textId="77777777" w:rsidTr="00455CEC">
        <w:trPr>
          <w:trHeight w:val="864"/>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538AB7D4"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10</w:t>
            </w:r>
          </w:p>
        </w:tc>
        <w:tc>
          <w:tcPr>
            <w:tcW w:w="1818" w:type="dxa"/>
            <w:vAlign w:val="center"/>
            <w:hideMark/>
          </w:tcPr>
          <w:p w14:paraId="0BBB2C71" w14:textId="1AD65D79"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System Analysis</w:t>
            </w:r>
          </w:p>
        </w:tc>
        <w:tc>
          <w:tcPr>
            <w:tcW w:w="844" w:type="dxa"/>
            <w:vAlign w:val="center"/>
            <w:hideMark/>
          </w:tcPr>
          <w:p w14:paraId="26A49829"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9 days?</w:t>
            </w:r>
          </w:p>
        </w:tc>
        <w:tc>
          <w:tcPr>
            <w:tcW w:w="827" w:type="dxa"/>
            <w:vAlign w:val="center"/>
            <w:hideMark/>
          </w:tcPr>
          <w:p w14:paraId="136E1DB6"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Tue 05-11-24</w:t>
            </w:r>
          </w:p>
        </w:tc>
        <w:tc>
          <w:tcPr>
            <w:tcW w:w="834" w:type="dxa"/>
            <w:vAlign w:val="center"/>
            <w:hideMark/>
          </w:tcPr>
          <w:p w14:paraId="0276872B"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Fri 15-11-24</w:t>
            </w:r>
          </w:p>
        </w:tc>
        <w:tc>
          <w:tcPr>
            <w:tcW w:w="1063" w:type="dxa"/>
            <w:vAlign w:val="center"/>
            <w:hideMark/>
          </w:tcPr>
          <w:p w14:paraId="182C2B01" w14:textId="2CCCA8C6"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717A898C" w14:textId="4C1B53E9"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Security Specialist,</w:t>
            </w:r>
            <w:r w:rsidR="00455CEC">
              <w:rPr>
                <w:rFonts w:ascii="Calibri" w:eastAsia="Times New Roman" w:hAnsi="Calibri" w:cs="Calibri"/>
                <w:b/>
                <w:bCs/>
                <w:color w:val="000000"/>
                <w:kern w:val="0"/>
                <w:sz w:val="22"/>
                <w:szCs w:val="22"/>
                <w:lang w:val="en-GB" w:eastAsia="en-GB"/>
                <w14:ligatures w14:val="none"/>
              </w:rPr>
              <w:t> </w:t>
            </w:r>
            <w:r w:rsidRPr="00A86CD3">
              <w:rPr>
                <w:rFonts w:ascii="Calibri" w:eastAsia="Times New Roman" w:hAnsi="Calibri" w:cs="Calibri"/>
                <w:b/>
                <w:bCs/>
                <w:color w:val="000000"/>
                <w:kern w:val="0"/>
                <w:sz w:val="22"/>
                <w:szCs w:val="22"/>
                <w:lang w:val="en-GB" w:eastAsia="en-GB"/>
                <w14:ligatures w14:val="none"/>
              </w:rPr>
              <w:t>System architect</w:t>
            </w:r>
          </w:p>
        </w:tc>
        <w:tc>
          <w:tcPr>
            <w:tcW w:w="829" w:type="dxa"/>
            <w:vAlign w:val="center"/>
            <w:hideMark/>
          </w:tcPr>
          <w:p w14:paraId="04FBBBF2"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216 hrs</w:t>
            </w:r>
          </w:p>
        </w:tc>
        <w:tc>
          <w:tcPr>
            <w:tcW w:w="1032" w:type="dxa"/>
            <w:vAlign w:val="center"/>
            <w:hideMark/>
          </w:tcPr>
          <w:p w14:paraId="4865DE99"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455CEC" w:rsidRPr="00A86CD3" w14:paraId="65B3ACD9" w14:textId="77777777" w:rsidTr="00455C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74EF40C2"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11</w:t>
            </w:r>
          </w:p>
        </w:tc>
        <w:tc>
          <w:tcPr>
            <w:tcW w:w="1818" w:type="dxa"/>
            <w:vAlign w:val="center"/>
            <w:hideMark/>
          </w:tcPr>
          <w:p w14:paraId="19944678" w14:textId="42738826"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System Architecture Desing</w:t>
            </w:r>
          </w:p>
        </w:tc>
        <w:tc>
          <w:tcPr>
            <w:tcW w:w="844" w:type="dxa"/>
            <w:vAlign w:val="center"/>
            <w:hideMark/>
          </w:tcPr>
          <w:p w14:paraId="686023F6"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4 days</w:t>
            </w:r>
          </w:p>
        </w:tc>
        <w:tc>
          <w:tcPr>
            <w:tcW w:w="827" w:type="dxa"/>
            <w:vAlign w:val="center"/>
            <w:hideMark/>
          </w:tcPr>
          <w:p w14:paraId="4B508150"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Tue 05-11-24</w:t>
            </w:r>
          </w:p>
        </w:tc>
        <w:tc>
          <w:tcPr>
            <w:tcW w:w="834" w:type="dxa"/>
            <w:vAlign w:val="center"/>
            <w:hideMark/>
          </w:tcPr>
          <w:p w14:paraId="6A7DB7F2"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Fri 08-11-24</w:t>
            </w:r>
          </w:p>
        </w:tc>
        <w:tc>
          <w:tcPr>
            <w:tcW w:w="1063" w:type="dxa"/>
            <w:vAlign w:val="center"/>
            <w:hideMark/>
          </w:tcPr>
          <w:p w14:paraId="7406AF9A" w14:textId="653AF9F0"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3F8BAE57"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System architect</w:t>
            </w:r>
          </w:p>
        </w:tc>
        <w:tc>
          <w:tcPr>
            <w:tcW w:w="829" w:type="dxa"/>
            <w:vAlign w:val="center"/>
            <w:hideMark/>
          </w:tcPr>
          <w:p w14:paraId="6CAC2222"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32 hrs</w:t>
            </w:r>
          </w:p>
        </w:tc>
        <w:tc>
          <w:tcPr>
            <w:tcW w:w="1032" w:type="dxa"/>
            <w:vAlign w:val="center"/>
            <w:hideMark/>
          </w:tcPr>
          <w:p w14:paraId="22A66D16"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A86CD3" w:rsidRPr="00A86CD3" w14:paraId="4477B790" w14:textId="77777777" w:rsidTr="00455CEC">
        <w:trPr>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38FAE217"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lastRenderedPageBreak/>
              <w:t>12</w:t>
            </w:r>
          </w:p>
        </w:tc>
        <w:tc>
          <w:tcPr>
            <w:tcW w:w="1818" w:type="dxa"/>
            <w:vAlign w:val="center"/>
            <w:hideMark/>
          </w:tcPr>
          <w:p w14:paraId="0BC05D5B" w14:textId="229347C1"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Determine Security Framework</w:t>
            </w:r>
          </w:p>
        </w:tc>
        <w:tc>
          <w:tcPr>
            <w:tcW w:w="844" w:type="dxa"/>
            <w:vAlign w:val="center"/>
            <w:hideMark/>
          </w:tcPr>
          <w:p w14:paraId="6DCA2D18"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5 days?</w:t>
            </w:r>
          </w:p>
        </w:tc>
        <w:tc>
          <w:tcPr>
            <w:tcW w:w="827" w:type="dxa"/>
            <w:vAlign w:val="center"/>
            <w:hideMark/>
          </w:tcPr>
          <w:p w14:paraId="0030E50A"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Mon 11-11-24</w:t>
            </w:r>
          </w:p>
        </w:tc>
        <w:tc>
          <w:tcPr>
            <w:tcW w:w="834" w:type="dxa"/>
            <w:vAlign w:val="center"/>
            <w:hideMark/>
          </w:tcPr>
          <w:p w14:paraId="6ECF52B9"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Fri 15-11-24</w:t>
            </w:r>
          </w:p>
        </w:tc>
        <w:tc>
          <w:tcPr>
            <w:tcW w:w="1063" w:type="dxa"/>
            <w:vAlign w:val="center"/>
            <w:hideMark/>
          </w:tcPr>
          <w:p w14:paraId="22A575DA"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11</w:t>
            </w:r>
          </w:p>
        </w:tc>
        <w:tc>
          <w:tcPr>
            <w:tcW w:w="1609" w:type="dxa"/>
            <w:vAlign w:val="center"/>
            <w:hideMark/>
          </w:tcPr>
          <w:p w14:paraId="40A6EA9C"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Security Specialist</w:t>
            </w:r>
          </w:p>
        </w:tc>
        <w:tc>
          <w:tcPr>
            <w:tcW w:w="829" w:type="dxa"/>
            <w:vAlign w:val="center"/>
            <w:hideMark/>
          </w:tcPr>
          <w:p w14:paraId="5E834846"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40 hrs</w:t>
            </w:r>
          </w:p>
        </w:tc>
        <w:tc>
          <w:tcPr>
            <w:tcW w:w="1032" w:type="dxa"/>
            <w:vAlign w:val="center"/>
            <w:hideMark/>
          </w:tcPr>
          <w:p w14:paraId="6D788AF4"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455CEC" w:rsidRPr="00A86CD3" w14:paraId="20244679" w14:textId="77777777" w:rsidTr="00455C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3FC9F225"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13</w:t>
            </w:r>
          </w:p>
        </w:tc>
        <w:tc>
          <w:tcPr>
            <w:tcW w:w="1818" w:type="dxa"/>
            <w:vAlign w:val="center"/>
            <w:hideMark/>
          </w:tcPr>
          <w:p w14:paraId="415B3F52" w14:textId="0734693E"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Data Analysis</w:t>
            </w:r>
          </w:p>
        </w:tc>
        <w:tc>
          <w:tcPr>
            <w:tcW w:w="844" w:type="dxa"/>
            <w:vAlign w:val="center"/>
            <w:hideMark/>
          </w:tcPr>
          <w:p w14:paraId="64990A5F"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10 days?</w:t>
            </w:r>
          </w:p>
        </w:tc>
        <w:tc>
          <w:tcPr>
            <w:tcW w:w="827" w:type="dxa"/>
            <w:vAlign w:val="center"/>
            <w:hideMark/>
          </w:tcPr>
          <w:p w14:paraId="5E2FD9B1"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Mon 18-11-24</w:t>
            </w:r>
          </w:p>
        </w:tc>
        <w:tc>
          <w:tcPr>
            <w:tcW w:w="834" w:type="dxa"/>
            <w:vAlign w:val="center"/>
            <w:hideMark/>
          </w:tcPr>
          <w:p w14:paraId="6CBF4CD1"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Fri 29-11-24</w:t>
            </w:r>
          </w:p>
        </w:tc>
        <w:tc>
          <w:tcPr>
            <w:tcW w:w="1063" w:type="dxa"/>
            <w:vAlign w:val="center"/>
            <w:hideMark/>
          </w:tcPr>
          <w:p w14:paraId="01F2CEE3" w14:textId="00B636DC"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5AF78FBD"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System architect</w:t>
            </w:r>
          </w:p>
        </w:tc>
        <w:tc>
          <w:tcPr>
            <w:tcW w:w="829" w:type="dxa"/>
            <w:vAlign w:val="center"/>
            <w:hideMark/>
          </w:tcPr>
          <w:p w14:paraId="6652251E"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160 hrs</w:t>
            </w:r>
          </w:p>
        </w:tc>
        <w:tc>
          <w:tcPr>
            <w:tcW w:w="1032" w:type="dxa"/>
            <w:vAlign w:val="center"/>
            <w:hideMark/>
          </w:tcPr>
          <w:p w14:paraId="7866F079"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A86CD3" w:rsidRPr="00A86CD3" w14:paraId="524E8277" w14:textId="77777777" w:rsidTr="00455CEC">
        <w:trPr>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2AB054D1"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14</w:t>
            </w:r>
          </w:p>
        </w:tc>
        <w:tc>
          <w:tcPr>
            <w:tcW w:w="1818" w:type="dxa"/>
            <w:vAlign w:val="center"/>
            <w:hideMark/>
          </w:tcPr>
          <w:p w14:paraId="49B2ACFE" w14:textId="69634666"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Data Flow Mapping</w:t>
            </w:r>
          </w:p>
        </w:tc>
        <w:tc>
          <w:tcPr>
            <w:tcW w:w="844" w:type="dxa"/>
            <w:vAlign w:val="center"/>
            <w:hideMark/>
          </w:tcPr>
          <w:p w14:paraId="66A368A8"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5 days?</w:t>
            </w:r>
          </w:p>
        </w:tc>
        <w:tc>
          <w:tcPr>
            <w:tcW w:w="827" w:type="dxa"/>
            <w:vAlign w:val="center"/>
            <w:hideMark/>
          </w:tcPr>
          <w:p w14:paraId="25F2F3D0"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Mon 18-11-24</w:t>
            </w:r>
          </w:p>
        </w:tc>
        <w:tc>
          <w:tcPr>
            <w:tcW w:w="834" w:type="dxa"/>
            <w:vAlign w:val="center"/>
            <w:hideMark/>
          </w:tcPr>
          <w:p w14:paraId="748032EC"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Fri 22-11-24</w:t>
            </w:r>
          </w:p>
        </w:tc>
        <w:tc>
          <w:tcPr>
            <w:tcW w:w="1063" w:type="dxa"/>
            <w:vAlign w:val="center"/>
            <w:hideMark/>
          </w:tcPr>
          <w:p w14:paraId="752E890F" w14:textId="2090A4E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154CF212"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System architect</w:t>
            </w:r>
          </w:p>
        </w:tc>
        <w:tc>
          <w:tcPr>
            <w:tcW w:w="829" w:type="dxa"/>
            <w:vAlign w:val="center"/>
            <w:hideMark/>
          </w:tcPr>
          <w:p w14:paraId="43EF6C7D"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40 hrs</w:t>
            </w:r>
          </w:p>
        </w:tc>
        <w:tc>
          <w:tcPr>
            <w:tcW w:w="1032" w:type="dxa"/>
            <w:vAlign w:val="center"/>
            <w:hideMark/>
          </w:tcPr>
          <w:p w14:paraId="5321C9FB"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455CEC" w:rsidRPr="00A86CD3" w14:paraId="375DD8E8" w14:textId="77777777" w:rsidTr="00455C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28EFF8BB"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15</w:t>
            </w:r>
          </w:p>
        </w:tc>
        <w:tc>
          <w:tcPr>
            <w:tcW w:w="1818" w:type="dxa"/>
            <w:vAlign w:val="center"/>
            <w:hideMark/>
          </w:tcPr>
          <w:p w14:paraId="1925EE2F" w14:textId="6812FBCC"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Design Test Cases</w:t>
            </w:r>
          </w:p>
        </w:tc>
        <w:tc>
          <w:tcPr>
            <w:tcW w:w="844" w:type="dxa"/>
            <w:vAlign w:val="center"/>
            <w:hideMark/>
          </w:tcPr>
          <w:p w14:paraId="5F2F4927"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5 days</w:t>
            </w:r>
          </w:p>
        </w:tc>
        <w:tc>
          <w:tcPr>
            <w:tcW w:w="827" w:type="dxa"/>
            <w:vAlign w:val="center"/>
            <w:hideMark/>
          </w:tcPr>
          <w:p w14:paraId="34165355"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Mon 25-11-24</w:t>
            </w:r>
          </w:p>
        </w:tc>
        <w:tc>
          <w:tcPr>
            <w:tcW w:w="834" w:type="dxa"/>
            <w:vAlign w:val="center"/>
            <w:hideMark/>
          </w:tcPr>
          <w:p w14:paraId="5787A883"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Fri 29-11-24</w:t>
            </w:r>
          </w:p>
        </w:tc>
        <w:tc>
          <w:tcPr>
            <w:tcW w:w="1063" w:type="dxa"/>
            <w:vAlign w:val="center"/>
            <w:hideMark/>
          </w:tcPr>
          <w:p w14:paraId="0A58921E" w14:textId="3B529EB2"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02EA4B4A"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QA Engineer</w:t>
            </w:r>
          </w:p>
        </w:tc>
        <w:tc>
          <w:tcPr>
            <w:tcW w:w="829" w:type="dxa"/>
            <w:vAlign w:val="center"/>
            <w:hideMark/>
          </w:tcPr>
          <w:p w14:paraId="715706CF"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40 hrs</w:t>
            </w:r>
          </w:p>
        </w:tc>
        <w:tc>
          <w:tcPr>
            <w:tcW w:w="1032" w:type="dxa"/>
            <w:vAlign w:val="center"/>
            <w:hideMark/>
          </w:tcPr>
          <w:p w14:paraId="32AD247F"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A86CD3" w:rsidRPr="00A86CD3" w14:paraId="1B4695FF" w14:textId="77777777" w:rsidTr="00455CEC">
        <w:trPr>
          <w:trHeight w:val="1440"/>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2656FBAC"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16</w:t>
            </w:r>
          </w:p>
        </w:tc>
        <w:tc>
          <w:tcPr>
            <w:tcW w:w="1818" w:type="dxa"/>
            <w:vAlign w:val="center"/>
            <w:hideMark/>
          </w:tcPr>
          <w:p w14:paraId="7201C295" w14:textId="0073141F"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 xml:space="preserve">Solution Configuration and Content </w:t>
            </w:r>
            <w:r w:rsidR="003E275B" w:rsidRPr="00A86CD3">
              <w:rPr>
                <w:rFonts w:ascii="Calibri" w:eastAsia="Times New Roman" w:hAnsi="Calibri" w:cs="Calibri"/>
                <w:b/>
                <w:bCs/>
                <w:color w:val="000000"/>
                <w:kern w:val="0"/>
                <w:sz w:val="22"/>
                <w:szCs w:val="22"/>
                <w:lang w:val="en-GB" w:eastAsia="en-GB"/>
                <w14:ligatures w14:val="none"/>
              </w:rPr>
              <w:t>Migration Design</w:t>
            </w:r>
            <w:r w:rsidRPr="00A86CD3">
              <w:rPr>
                <w:rFonts w:ascii="Calibri" w:eastAsia="Times New Roman" w:hAnsi="Calibri" w:cs="Calibri"/>
                <w:b/>
                <w:bCs/>
                <w:color w:val="000000"/>
                <w:kern w:val="0"/>
                <w:sz w:val="22"/>
                <w:szCs w:val="22"/>
                <w:lang w:val="en-GB" w:eastAsia="en-GB"/>
                <w14:ligatures w14:val="none"/>
              </w:rPr>
              <w:t xml:space="preserve"> Test Cases</w:t>
            </w:r>
          </w:p>
        </w:tc>
        <w:tc>
          <w:tcPr>
            <w:tcW w:w="844" w:type="dxa"/>
            <w:vAlign w:val="center"/>
            <w:hideMark/>
          </w:tcPr>
          <w:p w14:paraId="4892CACF"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30 days</w:t>
            </w:r>
          </w:p>
        </w:tc>
        <w:tc>
          <w:tcPr>
            <w:tcW w:w="827" w:type="dxa"/>
            <w:vAlign w:val="center"/>
            <w:hideMark/>
          </w:tcPr>
          <w:p w14:paraId="427B4AA1"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Mon 02-12-24</w:t>
            </w:r>
          </w:p>
        </w:tc>
        <w:tc>
          <w:tcPr>
            <w:tcW w:w="834" w:type="dxa"/>
            <w:vAlign w:val="center"/>
            <w:hideMark/>
          </w:tcPr>
          <w:p w14:paraId="0EEADDC1"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Fri 10-01-25</w:t>
            </w:r>
          </w:p>
        </w:tc>
        <w:tc>
          <w:tcPr>
            <w:tcW w:w="1063" w:type="dxa"/>
            <w:vAlign w:val="center"/>
            <w:hideMark/>
          </w:tcPr>
          <w:p w14:paraId="6349F1BA" w14:textId="6B9EE77B"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26CB6AC0" w14:textId="1E02E030"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System Admin,</w:t>
            </w:r>
            <w:r w:rsidR="00455CEC">
              <w:rPr>
                <w:rFonts w:ascii="Calibri" w:eastAsia="Times New Roman" w:hAnsi="Calibri" w:cs="Calibri"/>
                <w:b/>
                <w:bCs/>
                <w:color w:val="000000"/>
                <w:kern w:val="0"/>
                <w:sz w:val="22"/>
                <w:szCs w:val="22"/>
                <w:lang w:val="en-GB" w:eastAsia="en-GB"/>
                <w14:ligatures w14:val="none"/>
              </w:rPr>
              <w:t> </w:t>
            </w:r>
            <w:r w:rsidRPr="00A86CD3">
              <w:rPr>
                <w:rFonts w:ascii="Calibri" w:eastAsia="Times New Roman" w:hAnsi="Calibri" w:cs="Calibri"/>
                <w:b/>
                <w:bCs/>
                <w:color w:val="000000"/>
                <w:kern w:val="0"/>
                <w:sz w:val="22"/>
                <w:szCs w:val="22"/>
                <w:lang w:val="en-GB" w:eastAsia="en-GB"/>
                <w14:ligatures w14:val="none"/>
              </w:rPr>
              <w:t>Tech Lead</w:t>
            </w:r>
          </w:p>
        </w:tc>
        <w:tc>
          <w:tcPr>
            <w:tcW w:w="829" w:type="dxa"/>
            <w:vAlign w:val="center"/>
            <w:hideMark/>
          </w:tcPr>
          <w:p w14:paraId="64CB1D17"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952 hrs</w:t>
            </w:r>
          </w:p>
        </w:tc>
        <w:tc>
          <w:tcPr>
            <w:tcW w:w="1032" w:type="dxa"/>
            <w:vAlign w:val="center"/>
            <w:hideMark/>
          </w:tcPr>
          <w:p w14:paraId="5F27F749"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455CEC" w:rsidRPr="00A86CD3" w14:paraId="3FFE0560" w14:textId="77777777" w:rsidTr="00455C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7DF50F61"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17</w:t>
            </w:r>
          </w:p>
        </w:tc>
        <w:tc>
          <w:tcPr>
            <w:tcW w:w="1818" w:type="dxa"/>
            <w:vAlign w:val="center"/>
            <w:hideMark/>
          </w:tcPr>
          <w:p w14:paraId="3D5C01D6" w14:textId="4A234B33"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System Configuration</w:t>
            </w:r>
          </w:p>
        </w:tc>
        <w:tc>
          <w:tcPr>
            <w:tcW w:w="844" w:type="dxa"/>
            <w:vAlign w:val="center"/>
            <w:hideMark/>
          </w:tcPr>
          <w:p w14:paraId="0DBF437D"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30 days</w:t>
            </w:r>
          </w:p>
        </w:tc>
        <w:tc>
          <w:tcPr>
            <w:tcW w:w="827" w:type="dxa"/>
            <w:vAlign w:val="center"/>
            <w:hideMark/>
          </w:tcPr>
          <w:p w14:paraId="7D8CD697"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Mon 02-12-24</w:t>
            </w:r>
          </w:p>
        </w:tc>
        <w:tc>
          <w:tcPr>
            <w:tcW w:w="834" w:type="dxa"/>
            <w:vAlign w:val="center"/>
            <w:hideMark/>
          </w:tcPr>
          <w:p w14:paraId="1F116A4D"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Fri 10-01-25</w:t>
            </w:r>
          </w:p>
        </w:tc>
        <w:tc>
          <w:tcPr>
            <w:tcW w:w="1063" w:type="dxa"/>
            <w:vAlign w:val="center"/>
            <w:hideMark/>
          </w:tcPr>
          <w:p w14:paraId="7A27C0CB" w14:textId="4708C48F"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621C2E1F"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System Admin</w:t>
            </w:r>
          </w:p>
        </w:tc>
        <w:tc>
          <w:tcPr>
            <w:tcW w:w="829" w:type="dxa"/>
            <w:vAlign w:val="center"/>
            <w:hideMark/>
          </w:tcPr>
          <w:p w14:paraId="6E223732"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472 hrs</w:t>
            </w:r>
          </w:p>
        </w:tc>
        <w:tc>
          <w:tcPr>
            <w:tcW w:w="1032" w:type="dxa"/>
            <w:vAlign w:val="center"/>
            <w:hideMark/>
          </w:tcPr>
          <w:p w14:paraId="31AC747F"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A86CD3" w:rsidRPr="00A86CD3" w14:paraId="47A19487" w14:textId="77777777" w:rsidTr="00455CEC">
        <w:trPr>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0F211A88"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18</w:t>
            </w:r>
          </w:p>
        </w:tc>
        <w:tc>
          <w:tcPr>
            <w:tcW w:w="1818" w:type="dxa"/>
            <w:vAlign w:val="center"/>
            <w:hideMark/>
          </w:tcPr>
          <w:p w14:paraId="0403810B" w14:textId="36698468"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Configure System Directory</w:t>
            </w:r>
          </w:p>
        </w:tc>
        <w:tc>
          <w:tcPr>
            <w:tcW w:w="844" w:type="dxa"/>
            <w:vAlign w:val="center"/>
            <w:hideMark/>
          </w:tcPr>
          <w:p w14:paraId="157A27DD"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5 days</w:t>
            </w:r>
          </w:p>
        </w:tc>
        <w:tc>
          <w:tcPr>
            <w:tcW w:w="827" w:type="dxa"/>
            <w:vAlign w:val="center"/>
            <w:hideMark/>
          </w:tcPr>
          <w:p w14:paraId="0A580ADA"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Mon 02-12-24</w:t>
            </w:r>
          </w:p>
        </w:tc>
        <w:tc>
          <w:tcPr>
            <w:tcW w:w="834" w:type="dxa"/>
            <w:vAlign w:val="center"/>
            <w:hideMark/>
          </w:tcPr>
          <w:p w14:paraId="6EA4FE32"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Fri 06-12-24</w:t>
            </w:r>
          </w:p>
        </w:tc>
        <w:tc>
          <w:tcPr>
            <w:tcW w:w="1063" w:type="dxa"/>
            <w:vAlign w:val="center"/>
            <w:hideMark/>
          </w:tcPr>
          <w:p w14:paraId="4AB8BC6C" w14:textId="09095730"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2C21699B"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System Admin</w:t>
            </w:r>
          </w:p>
        </w:tc>
        <w:tc>
          <w:tcPr>
            <w:tcW w:w="829" w:type="dxa"/>
            <w:vAlign w:val="center"/>
            <w:hideMark/>
          </w:tcPr>
          <w:p w14:paraId="18DD2824"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40 hrs</w:t>
            </w:r>
          </w:p>
        </w:tc>
        <w:tc>
          <w:tcPr>
            <w:tcW w:w="1032" w:type="dxa"/>
            <w:vAlign w:val="center"/>
            <w:hideMark/>
          </w:tcPr>
          <w:p w14:paraId="7759B5D5"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455CEC" w:rsidRPr="00A86CD3" w14:paraId="50918101" w14:textId="77777777" w:rsidTr="00455C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1CCBEB77"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19</w:t>
            </w:r>
          </w:p>
        </w:tc>
        <w:tc>
          <w:tcPr>
            <w:tcW w:w="1818" w:type="dxa"/>
            <w:vAlign w:val="center"/>
            <w:hideMark/>
          </w:tcPr>
          <w:p w14:paraId="561507B3" w14:textId="466271E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M365 Configuration</w:t>
            </w:r>
          </w:p>
        </w:tc>
        <w:tc>
          <w:tcPr>
            <w:tcW w:w="844" w:type="dxa"/>
            <w:vAlign w:val="center"/>
            <w:hideMark/>
          </w:tcPr>
          <w:p w14:paraId="7FD54533"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10 days</w:t>
            </w:r>
          </w:p>
        </w:tc>
        <w:tc>
          <w:tcPr>
            <w:tcW w:w="827" w:type="dxa"/>
            <w:vAlign w:val="center"/>
            <w:hideMark/>
          </w:tcPr>
          <w:p w14:paraId="33CCBA4D"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Mon 09-12-24</w:t>
            </w:r>
          </w:p>
        </w:tc>
        <w:tc>
          <w:tcPr>
            <w:tcW w:w="834" w:type="dxa"/>
            <w:vAlign w:val="center"/>
            <w:hideMark/>
          </w:tcPr>
          <w:p w14:paraId="5013F0B7"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Fri 20-12-24</w:t>
            </w:r>
          </w:p>
        </w:tc>
        <w:tc>
          <w:tcPr>
            <w:tcW w:w="1063" w:type="dxa"/>
            <w:vAlign w:val="center"/>
            <w:hideMark/>
          </w:tcPr>
          <w:p w14:paraId="28068708"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18</w:t>
            </w:r>
          </w:p>
        </w:tc>
        <w:tc>
          <w:tcPr>
            <w:tcW w:w="1609" w:type="dxa"/>
            <w:vAlign w:val="center"/>
            <w:hideMark/>
          </w:tcPr>
          <w:p w14:paraId="1D76FCA0"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System Admin</w:t>
            </w:r>
          </w:p>
        </w:tc>
        <w:tc>
          <w:tcPr>
            <w:tcW w:w="829" w:type="dxa"/>
            <w:vAlign w:val="center"/>
            <w:hideMark/>
          </w:tcPr>
          <w:p w14:paraId="78C63ADF"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80 hrs</w:t>
            </w:r>
          </w:p>
        </w:tc>
        <w:tc>
          <w:tcPr>
            <w:tcW w:w="1032" w:type="dxa"/>
            <w:vAlign w:val="center"/>
            <w:hideMark/>
          </w:tcPr>
          <w:p w14:paraId="67CD786B"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A86CD3" w:rsidRPr="00A86CD3" w14:paraId="0C08ACD1" w14:textId="77777777" w:rsidTr="00455CEC">
        <w:trPr>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790EDEEC"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20</w:t>
            </w:r>
          </w:p>
        </w:tc>
        <w:tc>
          <w:tcPr>
            <w:tcW w:w="1818" w:type="dxa"/>
            <w:vAlign w:val="center"/>
            <w:hideMark/>
          </w:tcPr>
          <w:p w14:paraId="4A8B0296" w14:textId="49B87DDD"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Data Migration</w:t>
            </w:r>
          </w:p>
        </w:tc>
        <w:tc>
          <w:tcPr>
            <w:tcW w:w="844" w:type="dxa"/>
            <w:vAlign w:val="center"/>
            <w:hideMark/>
          </w:tcPr>
          <w:p w14:paraId="51EF2243"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14 days</w:t>
            </w:r>
          </w:p>
        </w:tc>
        <w:tc>
          <w:tcPr>
            <w:tcW w:w="827" w:type="dxa"/>
            <w:vAlign w:val="center"/>
            <w:hideMark/>
          </w:tcPr>
          <w:p w14:paraId="5E024226"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Tue 24-12-24</w:t>
            </w:r>
          </w:p>
        </w:tc>
        <w:tc>
          <w:tcPr>
            <w:tcW w:w="834" w:type="dxa"/>
            <w:vAlign w:val="center"/>
            <w:hideMark/>
          </w:tcPr>
          <w:p w14:paraId="17B09588"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Fri 10-01-25</w:t>
            </w:r>
          </w:p>
        </w:tc>
        <w:tc>
          <w:tcPr>
            <w:tcW w:w="1063" w:type="dxa"/>
            <w:vAlign w:val="center"/>
            <w:hideMark/>
          </w:tcPr>
          <w:p w14:paraId="6C654132"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19</w:t>
            </w:r>
          </w:p>
        </w:tc>
        <w:tc>
          <w:tcPr>
            <w:tcW w:w="1609" w:type="dxa"/>
            <w:vAlign w:val="center"/>
            <w:hideMark/>
          </w:tcPr>
          <w:p w14:paraId="0382FD40"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System Admin</w:t>
            </w:r>
          </w:p>
        </w:tc>
        <w:tc>
          <w:tcPr>
            <w:tcW w:w="829" w:type="dxa"/>
            <w:vAlign w:val="center"/>
            <w:hideMark/>
          </w:tcPr>
          <w:p w14:paraId="533A2AE2"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112 hrs</w:t>
            </w:r>
          </w:p>
        </w:tc>
        <w:tc>
          <w:tcPr>
            <w:tcW w:w="1032" w:type="dxa"/>
            <w:vAlign w:val="center"/>
            <w:hideMark/>
          </w:tcPr>
          <w:p w14:paraId="798C0780"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455CEC" w:rsidRPr="00A86CD3" w14:paraId="33E6FC3C" w14:textId="77777777" w:rsidTr="00455CEC">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43DA9662"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21</w:t>
            </w:r>
          </w:p>
        </w:tc>
        <w:tc>
          <w:tcPr>
            <w:tcW w:w="1818" w:type="dxa"/>
            <w:vAlign w:val="center"/>
            <w:hideMark/>
          </w:tcPr>
          <w:p w14:paraId="33C7F9E1" w14:textId="45C1640C"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Implementation and Testing</w:t>
            </w:r>
          </w:p>
        </w:tc>
        <w:tc>
          <w:tcPr>
            <w:tcW w:w="844" w:type="dxa"/>
            <w:vAlign w:val="center"/>
            <w:hideMark/>
          </w:tcPr>
          <w:p w14:paraId="19CA0322"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40 days</w:t>
            </w:r>
          </w:p>
        </w:tc>
        <w:tc>
          <w:tcPr>
            <w:tcW w:w="827" w:type="dxa"/>
            <w:vAlign w:val="center"/>
            <w:hideMark/>
          </w:tcPr>
          <w:p w14:paraId="75E6F362"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Mon 13-01-25</w:t>
            </w:r>
          </w:p>
        </w:tc>
        <w:tc>
          <w:tcPr>
            <w:tcW w:w="834" w:type="dxa"/>
            <w:vAlign w:val="center"/>
            <w:hideMark/>
          </w:tcPr>
          <w:p w14:paraId="3813F41B"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Fri 07-03-25</w:t>
            </w:r>
          </w:p>
        </w:tc>
        <w:tc>
          <w:tcPr>
            <w:tcW w:w="1063" w:type="dxa"/>
            <w:vAlign w:val="center"/>
            <w:hideMark/>
          </w:tcPr>
          <w:p w14:paraId="7088933C" w14:textId="2727F541"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4285666C" w14:textId="1A8E2E53"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 xml:space="preserve">QA </w:t>
            </w:r>
            <w:r w:rsidR="00455CEC" w:rsidRPr="00A86CD3">
              <w:rPr>
                <w:rFonts w:ascii="Calibri" w:eastAsia="Times New Roman" w:hAnsi="Calibri" w:cs="Calibri"/>
                <w:b/>
                <w:bCs/>
                <w:color w:val="000000"/>
                <w:kern w:val="0"/>
                <w:sz w:val="22"/>
                <w:szCs w:val="22"/>
                <w:lang w:val="en-GB" w:eastAsia="en-GB"/>
                <w14:ligatures w14:val="none"/>
              </w:rPr>
              <w:t>Engineer, Tech</w:t>
            </w:r>
            <w:r w:rsidRPr="00A86CD3">
              <w:rPr>
                <w:rFonts w:ascii="Calibri" w:eastAsia="Times New Roman" w:hAnsi="Calibri" w:cs="Calibri"/>
                <w:b/>
                <w:bCs/>
                <w:color w:val="000000"/>
                <w:kern w:val="0"/>
                <w:sz w:val="22"/>
                <w:szCs w:val="22"/>
                <w:lang w:val="en-GB" w:eastAsia="en-GB"/>
                <w14:ligatures w14:val="none"/>
              </w:rPr>
              <w:t xml:space="preserve"> Lead</w:t>
            </w:r>
          </w:p>
        </w:tc>
        <w:tc>
          <w:tcPr>
            <w:tcW w:w="829" w:type="dxa"/>
            <w:vAlign w:val="center"/>
            <w:hideMark/>
          </w:tcPr>
          <w:p w14:paraId="12B7205E"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1,480 hrs</w:t>
            </w:r>
          </w:p>
        </w:tc>
        <w:tc>
          <w:tcPr>
            <w:tcW w:w="1032" w:type="dxa"/>
            <w:vAlign w:val="center"/>
            <w:hideMark/>
          </w:tcPr>
          <w:p w14:paraId="1661758A"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A86CD3" w:rsidRPr="00A86CD3" w14:paraId="2D6EA841" w14:textId="77777777" w:rsidTr="00455CEC">
        <w:trPr>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3F67601D"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22</w:t>
            </w:r>
          </w:p>
        </w:tc>
        <w:tc>
          <w:tcPr>
            <w:tcW w:w="1818" w:type="dxa"/>
            <w:vAlign w:val="center"/>
            <w:hideMark/>
          </w:tcPr>
          <w:p w14:paraId="7BDF1BF6" w14:textId="42F890BC"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System Testing</w:t>
            </w:r>
          </w:p>
        </w:tc>
        <w:tc>
          <w:tcPr>
            <w:tcW w:w="844" w:type="dxa"/>
            <w:vAlign w:val="center"/>
            <w:hideMark/>
          </w:tcPr>
          <w:p w14:paraId="3940ADFE"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16 days</w:t>
            </w:r>
          </w:p>
        </w:tc>
        <w:tc>
          <w:tcPr>
            <w:tcW w:w="827" w:type="dxa"/>
            <w:vAlign w:val="center"/>
            <w:hideMark/>
          </w:tcPr>
          <w:p w14:paraId="015FCC68"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Mon 13-01-25</w:t>
            </w:r>
          </w:p>
        </w:tc>
        <w:tc>
          <w:tcPr>
            <w:tcW w:w="834" w:type="dxa"/>
            <w:vAlign w:val="center"/>
            <w:hideMark/>
          </w:tcPr>
          <w:p w14:paraId="5331712B"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Mon 03-02-25</w:t>
            </w:r>
          </w:p>
        </w:tc>
        <w:tc>
          <w:tcPr>
            <w:tcW w:w="1063" w:type="dxa"/>
            <w:vAlign w:val="center"/>
            <w:hideMark/>
          </w:tcPr>
          <w:p w14:paraId="2ACF7217" w14:textId="54D55922"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735897C5"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QA Engineer</w:t>
            </w:r>
          </w:p>
        </w:tc>
        <w:tc>
          <w:tcPr>
            <w:tcW w:w="829" w:type="dxa"/>
            <w:vAlign w:val="center"/>
            <w:hideMark/>
          </w:tcPr>
          <w:p w14:paraId="28C36258"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264 hrs</w:t>
            </w:r>
          </w:p>
        </w:tc>
        <w:tc>
          <w:tcPr>
            <w:tcW w:w="1032" w:type="dxa"/>
            <w:vAlign w:val="center"/>
            <w:hideMark/>
          </w:tcPr>
          <w:p w14:paraId="6AA09485"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455CEC" w:rsidRPr="00A86CD3" w14:paraId="592B30C1" w14:textId="77777777" w:rsidTr="00455C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09399BB6"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lastRenderedPageBreak/>
              <w:t>23</w:t>
            </w:r>
          </w:p>
        </w:tc>
        <w:tc>
          <w:tcPr>
            <w:tcW w:w="1818" w:type="dxa"/>
            <w:vAlign w:val="center"/>
            <w:hideMark/>
          </w:tcPr>
          <w:p w14:paraId="02173D48" w14:textId="17C9493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Pilot Testing</w:t>
            </w:r>
          </w:p>
        </w:tc>
        <w:tc>
          <w:tcPr>
            <w:tcW w:w="844" w:type="dxa"/>
            <w:vAlign w:val="center"/>
            <w:hideMark/>
          </w:tcPr>
          <w:p w14:paraId="5096B46B"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11 days</w:t>
            </w:r>
          </w:p>
        </w:tc>
        <w:tc>
          <w:tcPr>
            <w:tcW w:w="827" w:type="dxa"/>
            <w:vAlign w:val="center"/>
            <w:hideMark/>
          </w:tcPr>
          <w:p w14:paraId="40944EBB"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Mon 13-01-25</w:t>
            </w:r>
          </w:p>
        </w:tc>
        <w:tc>
          <w:tcPr>
            <w:tcW w:w="834" w:type="dxa"/>
            <w:vAlign w:val="center"/>
            <w:hideMark/>
          </w:tcPr>
          <w:p w14:paraId="149D2EF5"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Mon 27-01-25</w:t>
            </w:r>
          </w:p>
        </w:tc>
        <w:tc>
          <w:tcPr>
            <w:tcW w:w="1063" w:type="dxa"/>
            <w:vAlign w:val="center"/>
            <w:hideMark/>
          </w:tcPr>
          <w:p w14:paraId="6D1F2A5E" w14:textId="200A90FC"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5FA94F48"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QA Engineer</w:t>
            </w:r>
          </w:p>
        </w:tc>
        <w:tc>
          <w:tcPr>
            <w:tcW w:w="829" w:type="dxa"/>
            <w:vAlign w:val="center"/>
            <w:hideMark/>
          </w:tcPr>
          <w:p w14:paraId="7D537629"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88 hrs</w:t>
            </w:r>
          </w:p>
        </w:tc>
        <w:tc>
          <w:tcPr>
            <w:tcW w:w="1032" w:type="dxa"/>
            <w:vAlign w:val="center"/>
            <w:hideMark/>
          </w:tcPr>
          <w:p w14:paraId="05E91083"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A86CD3" w:rsidRPr="00A86CD3" w14:paraId="6FE9BEA3" w14:textId="77777777" w:rsidTr="00455CEC">
        <w:trPr>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68FA3AAC"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24</w:t>
            </w:r>
          </w:p>
        </w:tc>
        <w:tc>
          <w:tcPr>
            <w:tcW w:w="1818" w:type="dxa"/>
            <w:vAlign w:val="center"/>
            <w:hideMark/>
          </w:tcPr>
          <w:p w14:paraId="62A9BB2A" w14:textId="5068CA65"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System Testing</w:t>
            </w:r>
          </w:p>
        </w:tc>
        <w:tc>
          <w:tcPr>
            <w:tcW w:w="844" w:type="dxa"/>
            <w:vAlign w:val="center"/>
            <w:hideMark/>
          </w:tcPr>
          <w:p w14:paraId="247E1C91"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6 days</w:t>
            </w:r>
          </w:p>
        </w:tc>
        <w:tc>
          <w:tcPr>
            <w:tcW w:w="827" w:type="dxa"/>
            <w:vAlign w:val="center"/>
            <w:hideMark/>
          </w:tcPr>
          <w:p w14:paraId="151AA625"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Mon 27-01-25</w:t>
            </w:r>
          </w:p>
        </w:tc>
        <w:tc>
          <w:tcPr>
            <w:tcW w:w="834" w:type="dxa"/>
            <w:vAlign w:val="center"/>
            <w:hideMark/>
          </w:tcPr>
          <w:p w14:paraId="3A648726"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Mon 03-02-25</w:t>
            </w:r>
          </w:p>
        </w:tc>
        <w:tc>
          <w:tcPr>
            <w:tcW w:w="1063" w:type="dxa"/>
            <w:vAlign w:val="center"/>
            <w:hideMark/>
          </w:tcPr>
          <w:p w14:paraId="3DA18F00" w14:textId="5F295D08"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79F7D6CD"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QA Engineer</w:t>
            </w:r>
          </w:p>
        </w:tc>
        <w:tc>
          <w:tcPr>
            <w:tcW w:w="829" w:type="dxa"/>
            <w:vAlign w:val="center"/>
            <w:hideMark/>
          </w:tcPr>
          <w:p w14:paraId="33F87494"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48 hrs</w:t>
            </w:r>
          </w:p>
        </w:tc>
        <w:tc>
          <w:tcPr>
            <w:tcW w:w="1032" w:type="dxa"/>
            <w:vAlign w:val="center"/>
            <w:hideMark/>
          </w:tcPr>
          <w:p w14:paraId="5D9D2037"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455CEC" w:rsidRPr="00A86CD3" w14:paraId="32593C40" w14:textId="77777777" w:rsidTr="00455CEC">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75435930"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25</w:t>
            </w:r>
          </w:p>
        </w:tc>
        <w:tc>
          <w:tcPr>
            <w:tcW w:w="1818" w:type="dxa"/>
            <w:vAlign w:val="center"/>
            <w:hideMark/>
          </w:tcPr>
          <w:p w14:paraId="33C18EE2" w14:textId="50E2DBAA"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Implementation System Changes</w:t>
            </w:r>
          </w:p>
        </w:tc>
        <w:tc>
          <w:tcPr>
            <w:tcW w:w="844" w:type="dxa"/>
            <w:vAlign w:val="center"/>
            <w:hideMark/>
          </w:tcPr>
          <w:p w14:paraId="2393451A"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24 days</w:t>
            </w:r>
          </w:p>
        </w:tc>
        <w:tc>
          <w:tcPr>
            <w:tcW w:w="827" w:type="dxa"/>
            <w:vAlign w:val="center"/>
            <w:hideMark/>
          </w:tcPr>
          <w:p w14:paraId="63CEB77B"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Tue 04-02-25</w:t>
            </w:r>
          </w:p>
        </w:tc>
        <w:tc>
          <w:tcPr>
            <w:tcW w:w="834" w:type="dxa"/>
            <w:vAlign w:val="center"/>
            <w:hideMark/>
          </w:tcPr>
          <w:p w14:paraId="0C61DD00"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Fri 07-03-25</w:t>
            </w:r>
          </w:p>
        </w:tc>
        <w:tc>
          <w:tcPr>
            <w:tcW w:w="1063" w:type="dxa"/>
            <w:vAlign w:val="center"/>
            <w:hideMark/>
          </w:tcPr>
          <w:p w14:paraId="21681162" w14:textId="2A11E7D8"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306FA1E9" w14:textId="5B93DD86"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System Admin,</w:t>
            </w:r>
            <w:r w:rsidR="00455CEC">
              <w:rPr>
                <w:rFonts w:ascii="Calibri" w:eastAsia="Times New Roman" w:hAnsi="Calibri" w:cs="Calibri"/>
                <w:b/>
                <w:bCs/>
                <w:color w:val="000000"/>
                <w:kern w:val="0"/>
                <w:sz w:val="22"/>
                <w:szCs w:val="22"/>
                <w:lang w:val="en-GB" w:eastAsia="en-GB"/>
                <w14:ligatures w14:val="none"/>
              </w:rPr>
              <w:t> </w:t>
            </w:r>
            <w:r w:rsidRPr="00A86CD3">
              <w:rPr>
                <w:rFonts w:ascii="Calibri" w:eastAsia="Times New Roman" w:hAnsi="Calibri" w:cs="Calibri"/>
                <w:b/>
                <w:bCs/>
                <w:color w:val="000000"/>
                <w:kern w:val="0"/>
                <w:sz w:val="22"/>
                <w:szCs w:val="22"/>
                <w:lang w:val="en-GB" w:eastAsia="en-GB"/>
                <w14:ligatures w14:val="none"/>
              </w:rPr>
              <w:t>Tech Lead</w:t>
            </w:r>
          </w:p>
        </w:tc>
        <w:tc>
          <w:tcPr>
            <w:tcW w:w="829" w:type="dxa"/>
            <w:vAlign w:val="center"/>
            <w:hideMark/>
          </w:tcPr>
          <w:p w14:paraId="45A34228"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576 hrs</w:t>
            </w:r>
          </w:p>
        </w:tc>
        <w:tc>
          <w:tcPr>
            <w:tcW w:w="1032" w:type="dxa"/>
            <w:vAlign w:val="center"/>
            <w:hideMark/>
          </w:tcPr>
          <w:p w14:paraId="232DE28F"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A86CD3" w:rsidRPr="00A86CD3" w14:paraId="14A994A4" w14:textId="77777777" w:rsidTr="00455CEC">
        <w:trPr>
          <w:trHeight w:val="864"/>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246934D9"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26</w:t>
            </w:r>
          </w:p>
        </w:tc>
        <w:tc>
          <w:tcPr>
            <w:tcW w:w="1818" w:type="dxa"/>
            <w:vAlign w:val="center"/>
            <w:hideMark/>
          </w:tcPr>
          <w:p w14:paraId="731D3B40" w14:textId="0BF81034"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Assign Security Roles and User Permissions</w:t>
            </w:r>
          </w:p>
        </w:tc>
        <w:tc>
          <w:tcPr>
            <w:tcW w:w="844" w:type="dxa"/>
            <w:vAlign w:val="center"/>
            <w:hideMark/>
          </w:tcPr>
          <w:p w14:paraId="4376FEF6"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9 days</w:t>
            </w:r>
          </w:p>
        </w:tc>
        <w:tc>
          <w:tcPr>
            <w:tcW w:w="827" w:type="dxa"/>
            <w:vAlign w:val="center"/>
            <w:hideMark/>
          </w:tcPr>
          <w:p w14:paraId="471FEED2"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Tue 04-02-25</w:t>
            </w:r>
          </w:p>
        </w:tc>
        <w:tc>
          <w:tcPr>
            <w:tcW w:w="834" w:type="dxa"/>
            <w:vAlign w:val="center"/>
            <w:hideMark/>
          </w:tcPr>
          <w:p w14:paraId="2F19C4C2"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Fri 14-02-25</w:t>
            </w:r>
          </w:p>
        </w:tc>
        <w:tc>
          <w:tcPr>
            <w:tcW w:w="1063" w:type="dxa"/>
            <w:vAlign w:val="center"/>
            <w:hideMark/>
          </w:tcPr>
          <w:p w14:paraId="0A9E117C" w14:textId="46926059"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6D116EB4"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System Admin</w:t>
            </w:r>
          </w:p>
        </w:tc>
        <w:tc>
          <w:tcPr>
            <w:tcW w:w="829" w:type="dxa"/>
            <w:vAlign w:val="center"/>
            <w:hideMark/>
          </w:tcPr>
          <w:p w14:paraId="50D0D31F"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72 hrs</w:t>
            </w:r>
          </w:p>
        </w:tc>
        <w:tc>
          <w:tcPr>
            <w:tcW w:w="1032" w:type="dxa"/>
            <w:vAlign w:val="center"/>
            <w:hideMark/>
          </w:tcPr>
          <w:p w14:paraId="76401D1B"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455CEC" w:rsidRPr="00A86CD3" w14:paraId="5F6887E0" w14:textId="77777777" w:rsidTr="00455CEC">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48B8068F"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27</w:t>
            </w:r>
          </w:p>
        </w:tc>
        <w:tc>
          <w:tcPr>
            <w:tcW w:w="1818" w:type="dxa"/>
            <w:vAlign w:val="center"/>
            <w:hideMark/>
          </w:tcPr>
          <w:p w14:paraId="56E07184" w14:textId="78871EC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Configure Change Management</w:t>
            </w:r>
          </w:p>
        </w:tc>
        <w:tc>
          <w:tcPr>
            <w:tcW w:w="844" w:type="dxa"/>
            <w:vAlign w:val="center"/>
            <w:hideMark/>
          </w:tcPr>
          <w:p w14:paraId="7B6FBF6C"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5 days</w:t>
            </w:r>
          </w:p>
        </w:tc>
        <w:tc>
          <w:tcPr>
            <w:tcW w:w="827" w:type="dxa"/>
            <w:vAlign w:val="center"/>
            <w:hideMark/>
          </w:tcPr>
          <w:p w14:paraId="090F96B6"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Mon 17-02-25</w:t>
            </w:r>
          </w:p>
        </w:tc>
        <w:tc>
          <w:tcPr>
            <w:tcW w:w="834" w:type="dxa"/>
            <w:vAlign w:val="center"/>
            <w:hideMark/>
          </w:tcPr>
          <w:p w14:paraId="36157CFD"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Fri 21-02-25</w:t>
            </w:r>
          </w:p>
        </w:tc>
        <w:tc>
          <w:tcPr>
            <w:tcW w:w="1063" w:type="dxa"/>
            <w:vAlign w:val="center"/>
            <w:hideMark/>
          </w:tcPr>
          <w:p w14:paraId="7168CA94" w14:textId="72B4C06F"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5C307358"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Tech Lead</w:t>
            </w:r>
          </w:p>
        </w:tc>
        <w:tc>
          <w:tcPr>
            <w:tcW w:w="829" w:type="dxa"/>
            <w:vAlign w:val="center"/>
            <w:hideMark/>
          </w:tcPr>
          <w:p w14:paraId="49C5E03E"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40 hrs</w:t>
            </w:r>
          </w:p>
        </w:tc>
        <w:tc>
          <w:tcPr>
            <w:tcW w:w="1032" w:type="dxa"/>
            <w:vAlign w:val="center"/>
            <w:hideMark/>
          </w:tcPr>
          <w:p w14:paraId="47388C3B"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A86CD3" w:rsidRPr="00A86CD3" w14:paraId="21BDA61C" w14:textId="77777777" w:rsidTr="00455CEC">
        <w:trPr>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4831916A"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28</w:t>
            </w:r>
          </w:p>
        </w:tc>
        <w:tc>
          <w:tcPr>
            <w:tcW w:w="1818" w:type="dxa"/>
            <w:vAlign w:val="center"/>
            <w:hideMark/>
          </w:tcPr>
          <w:p w14:paraId="30A45EB5" w14:textId="1B47642D"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Risk Mitigation</w:t>
            </w:r>
          </w:p>
        </w:tc>
        <w:tc>
          <w:tcPr>
            <w:tcW w:w="844" w:type="dxa"/>
            <w:vAlign w:val="center"/>
            <w:hideMark/>
          </w:tcPr>
          <w:p w14:paraId="2CD21F5F"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5 days</w:t>
            </w:r>
          </w:p>
        </w:tc>
        <w:tc>
          <w:tcPr>
            <w:tcW w:w="827" w:type="dxa"/>
            <w:vAlign w:val="center"/>
            <w:hideMark/>
          </w:tcPr>
          <w:p w14:paraId="140A3C48"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Mon 24-02-25</w:t>
            </w:r>
          </w:p>
        </w:tc>
        <w:tc>
          <w:tcPr>
            <w:tcW w:w="834" w:type="dxa"/>
            <w:vAlign w:val="center"/>
            <w:hideMark/>
          </w:tcPr>
          <w:p w14:paraId="67B7558B"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Fri 28-02-25</w:t>
            </w:r>
          </w:p>
        </w:tc>
        <w:tc>
          <w:tcPr>
            <w:tcW w:w="1063" w:type="dxa"/>
            <w:vAlign w:val="center"/>
            <w:hideMark/>
          </w:tcPr>
          <w:p w14:paraId="7F59A8F5"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26</w:t>
            </w:r>
          </w:p>
        </w:tc>
        <w:tc>
          <w:tcPr>
            <w:tcW w:w="1609" w:type="dxa"/>
            <w:vAlign w:val="center"/>
            <w:hideMark/>
          </w:tcPr>
          <w:p w14:paraId="2DB3BBB0"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Tech Lead</w:t>
            </w:r>
          </w:p>
        </w:tc>
        <w:tc>
          <w:tcPr>
            <w:tcW w:w="829" w:type="dxa"/>
            <w:vAlign w:val="center"/>
            <w:hideMark/>
          </w:tcPr>
          <w:p w14:paraId="63340C01"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40 hrs</w:t>
            </w:r>
          </w:p>
        </w:tc>
        <w:tc>
          <w:tcPr>
            <w:tcW w:w="1032" w:type="dxa"/>
            <w:vAlign w:val="center"/>
            <w:hideMark/>
          </w:tcPr>
          <w:p w14:paraId="5EBD5DA0"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455CEC" w:rsidRPr="00A86CD3" w14:paraId="218A6BC4" w14:textId="77777777" w:rsidTr="00455C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039A31A1"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29</w:t>
            </w:r>
          </w:p>
        </w:tc>
        <w:tc>
          <w:tcPr>
            <w:tcW w:w="1818" w:type="dxa"/>
            <w:vAlign w:val="center"/>
            <w:hideMark/>
          </w:tcPr>
          <w:p w14:paraId="4D6E9C78" w14:textId="1CDAE3F2"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User Acceptance Testing (UAT)</w:t>
            </w:r>
          </w:p>
        </w:tc>
        <w:tc>
          <w:tcPr>
            <w:tcW w:w="844" w:type="dxa"/>
            <w:vAlign w:val="center"/>
            <w:hideMark/>
          </w:tcPr>
          <w:p w14:paraId="27757D2A"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5 days</w:t>
            </w:r>
          </w:p>
        </w:tc>
        <w:tc>
          <w:tcPr>
            <w:tcW w:w="827" w:type="dxa"/>
            <w:vAlign w:val="center"/>
            <w:hideMark/>
          </w:tcPr>
          <w:p w14:paraId="614F785E"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Mon 03-03-25</w:t>
            </w:r>
          </w:p>
        </w:tc>
        <w:tc>
          <w:tcPr>
            <w:tcW w:w="834" w:type="dxa"/>
            <w:vAlign w:val="center"/>
            <w:hideMark/>
          </w:tcPr>
          <w:p w14:paraId="40C98C42"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Fri 07-03-25</w:t>
            </w:r>
          </w:p>
        </w:tc>
        <w:tc>
          <w:tcPr>
            <w:tcW w:w="1063" w:type="dxa"/>
            <w:vAlign w:val="center"/>
            <w:hideMark/>
          </w:tcPr>
          <w:p w14:paraId="0F169F37" w14:textId="14678D5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71E6AF49"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QA Engineer</w:t>
            </w:r>
          </w:p>
        </w:tc>
        <w:tc>
          <w:tcPr>
            <w:tcW w:w="829" w:type="dxa"/>
            <w:vAlign w:val="center"/>
            <w:hideMark/>
          </w:tcPr>
          <w:p w14:paraId="39DF671A"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40 hrs</w:t>
            </w:r>
          </w:p>
        </w:tc>
        <w:tc>
          <w:tcPr>
            <w:tcW w:w="1032" w:type="dxa"/>
            <w:vAlign w:val="center"/>
            <w:hideMark/>
          </w:tcPr>
          <w:p w14:paraId="4A83135B"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A86CD3" w:rsidRPr="00A86CD3" w14:paraId="49D917D1" w14:textId="77777777" w:rsidTr="00455CEC">
        <w:trPr>
          <w:trHeight w:val="864"/>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565512A5"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30</w:t>
            </w:r>
          </w:p>
        </w:tc>
        <w:tc>
          <w:tcPr>
            <w:tcW w:w="1818" w:type="dxa"/>
            <w:vAlign w:val="center"/>
            <w:hideMark/>
          </w:tcPr>
          <w:p w14:paraId="18B938FB"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Training and Support</w:t>
            </w:r>
          </w:p>
        </w:tc>
        <w:tc>
          <w:tcPr>
            <w:tcW w:w="844" w:type="dxa"/>
            <w:vAlign w:val="center"/>
            <w:hideMark/>
          </w:tcPr>
          <w:p w14:paraId="14CBC463"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12 days?</w:t>
            </w:r>
          </w:p>
        </w:tc>
        <w:tc>
          <w:tcPr>
            <w:tcW w:w="827" w:type="dxa"/>
            <w:vAlign w:val="center"/>
            <w:hideMark/>
          </w:tcPr>
          <w:p w14:paraId="6839BD37"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Mon 10-03-25</w:t>
            </w:r>
          </w:p>
        </w:tc>
        <w:tc>
          <w:tcPr>
            <w:tcW w:w="834" w:type="dxa"/>
            <w:vAlign w:val="center"/>
            <w:hideMark/>
          </w:tcPr>
          <w:p w14:paraId="0A1CCA1D"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Tue 25-03-25</w:t>
            </w:r>
          </w:p>
        </w:tc>
        <w:tc>
          <w:tcPr>
            <w:tcW w:w="1063" w:type="dxa"/>
            <w:vAlign w:val="center"/>
            <w:hideMark/>
          </w:tcPr>
          <w:p w14:paraId="0D8279EE" w14:textId="63A5EE96"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618C4632" w14:textId="7F146BD6"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Project Manager,</w:t>
            </w:r>
            <w:r w:rsidR="00455CEC">
              <w:rPr>
                <w:rFonts w:ascii="Calibri" w:eastAsia="Times New Roman" w:hAnsi="Calibri" w:cs="Calibri"/>
                <w:b/>
                <w:bCs/>
                <w:color w:val="000000"/>
                <w:kern w:val="0"/>
                <w:sz w:val="22"/>
                <w:szCs w:val="22"/>
                <w:lang w:val="en-GB" w:eastAsia="en-GB"/>
                <w14:ligatures w14:val="none"/>
              </w:rPr>
              <w:t> </w:t>
            </w:r>
            <w:r w:rsidRPr="00A86CD3">
              <w:rPr>
                <w:rFonts w:ascii="Calibri" w:eastAsia="Times New Roman" w:hAnsi="Calibri" w:cs="Calibri"/>
                <w:b/>
                <w:bCs/>
                <w:color w:val="000000"/>
                <w:kern w:val="0"/>
                <w:sz w:val="22"/>
                <w:szCs w:val="22"/>
                <w:lang w:val="en-GB" w:eastAsia="en-GB"/>
                <w14:ligatures w14:val="none"/>
              </w:rPr>
              <w:t>Tech Lead</w:t>
            </w:r>
          </w:p>
        </w:tc>
        <w:tc>
          <w:tcPr>
            <w:tcW w:w="829" w:type="dxa"/>
            <w:vAlign w:val="center"/>
            <w:hideMark/>
          </w:tcPr>
          <w:p w14:paraId="5D6DE8D8"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384 hrs</w:t>
            </w:r>
          </w:p>
        </w:tc>
        <w:tc>
          <w:tcPr>
            <w:tcW w:w="1032" w:type="dxa"/>
            <w:vAlign w:val="center"/>
            <w:hideMark/>
          </w:tcPr>
          <w:p w14:paraId="5C8A89E6"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455CEC" w:rsidRPr="00A86CD3" w14:paraId="19CBB489" w14:textId="77777777" w:rsidTr="00455C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28738FE8"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31</w:t>
            </w:r>
          </w:p>
        </w:tc>
        <w:tc>
          <w:tcPr>
            <w:tcW w:w="1818" w:type="dxa"/>
            <w:vAlign w:val="center"/>
            <w:hideMark/>
          </w:tcPr>
          <w:p w14:paraId="74648F18" w14:textId="6FBEE23B"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User Training</w:t>
            </w:r>
          </w:p>
        </w:tc>
        <w:tc>
          <w:tcPr>
            <w:tcW w:w="844" w:type="dxa"/>
            <w:vAlign w:val="center"/>
            <w:hideMark/>
          </w:tcPr>
          <w:p w14:paraId="50D2876D"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6 days</w:t>
            </w:r>
          </w:p>
        </w:tc>
        <w:tc>
          <w:tcPr>
            <w:tcW w:w="827" w:type="dxa"/>
            <w:vAlign w:val="center"/>
            <w:hideMark/>
          </w:tcPr>
          <w:p w14:paraId="37A2363E"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Mon 10-03-25</w:t>
            </w:r>
          </w:p>
        </w:tc>
        <w:tc>
          <w:tcPr>
            <w:tcW w:w="834" w:type="dxa"/>
            <w:vAlign w:val="center"/>
            <w:hideMark/>
          </w:tcPr>
          <w:p w14:paraId="6507B39A"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Mon 17-03-25</w:t>
            </w:r>
          </w:p>
        </w:tc>
        <w:tc>
          <w:tcPr>
            <w:tcW w:w="1063" w:type="dxa"/>
            <w:vAlign w:val="center"/>
            <w:hideMark/>
          </w:tcPr>
          <w:p w14:paraId="7381F4EE" w14:textId="08F9E74D"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5B9E546E"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Tech Lead</w:t>
            </w:r>
          </w:p>
        </w:tc>
        <w:tc>
          <w:tcPr>
            <w:tcW w:w="829" w:type="dxa"/>
            <w:vAlign w:val="center"/>
            <w:hideMark/>
          </w:tcPr>
          <w:p w14:paraId="6419F778"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96 hrs</w:t>
            </w:r>
          </w:p>
        </w:tc>
        <w:tc>
          <w:tcPr>
            <w:tcW w:w="1032" w:type="dxa"/>
            <w:vAlign w:val="center"/>
            <w:hideMark/>
          </w:tcPr>
          <w:p w14:paraId="5337ABEE"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A86CD3" w:rsidRPr="00A86CD3" w14:paraId="529227C3" w14:textId="77777777" w:rsidTr="00455CEC">
        <w:trPr>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36D9B4E7"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32</w:t>
            </w:r>
          </w:p>
        </w:tc>
        <w:tc>
          <w:tcPr>
            <w:tcW w:w="1818" w:type="dxa"/>
            <w:vAlign w:val="center"/>
            <w:hideMark/>
          </w:tcPr>
          <w:p w14:paraId="58FDC02F" w14:textId="762B1DCE"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Training Sessions</w:t>
            </w:r>
          </w:p>
        </w:tc>
        <w:tc>
          <w:tcPr>
            <w:tcW w:w="844" w:type="dxa"/>
            <w:vAlign w:val="center"/>
            <w:hideMark/>
          </w:tcPr>
          <w:p w14:paraId="19C2A2BE"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 days</w:t>
            </w:r>
          </w:p>
        </w:tc>
        <w:tc>
          <w:tcPr>
            <w:tcW w:w="827" w:type="dxa"/>
            <w:vAlign w:val="center"/>
            <w:hideMark/>
          </w:tcPr>
          <w:p w14:paraId="5AEA1A6E"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Mon 10-03-25</w:t>
            </w:r>
          </w:p>
        </w:tc>
        <w:tc>
          <w:tcPr>
            <w:tcW w:w="834" w:type="dxa"/>
            <w:vAlign w:val="center"/>
            <w:hideMark/>
          </w:tcPr>
          <w:p w14:paraId="6204CBC5"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Wed 12-03-25</w:t>
            </w:r>
          </w:p>
        </w:tc>
        <w:tc>
          <w:tcPr>
            <w:tcW w:w="1063" w:type="dxa"/>
            <w:vAlign w:val="center"/>
            <w:hideMark/>
          </w:tcPr>
          <w:p w14:paraId="6D0A2E4A" w14:textId="6F2367D0"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3A9EB209"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Tech Lead</w:t>
            </w:r>
          </w:p>
        </w:tc>
        <w:tc>
          <w:tcPr>
            <w:tcW w:w="829" w:type="dxa"/>
            <w:vAlign w:val="center"/>
            <w:hideMark/>
          </w:tcPr>
          <w:p w14:paraId="7520E57F"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24 hrs</w:t>
            </w:r>
          </w:p>
        </w:tc>
        <w:tc>
          <w:tcPr>
            <w:tcW w:w="1032" w:type="dxa"/>
            <w:vAlign w:val="center"/>
            <w:hideMark/>
          </w:tcPr>
          <w:p w14:paraId="0A113E5D"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455CEC" w:rsidRPr="00A86CD3" w14:paraId="4C85DC32" w14:textId="77777777" w:rsidTr="00455CEC">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4C0C4399"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33</w:t>
            </w:r>
          </w:p>
        </w:tc>
        <w:tc>
          <w:tcPr>
            <w:tcW w:w="1818" w:type="dxa"/>
            <w:vAlign w:val="center"/>
            <w:hideMark/>
          </w:tcPr>
          <w:p w14:paraId="0D8A23AB" w14:textId="3C5279B1"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Post-implementation System Monitoring</w:t>
            </w:r>
          </w:p>
        </w:tc>
        <w:tc>
          <w:tcPr>
            <w:tcW w:w="844" w:type="dxa"/>
            <w:vAlign w:val="center"/>
            <w:hideMark/>
          </w:tcPr>
          <w:p w14:paraId="07871DDB"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2 days</w:t>
            </w:r>
          </w:p>
        </w:tc>
        <w:tc>
          <w:tcPr>
            <w:tcW w:w="827" w:type="dxa"/>
            <w:vAlign w:val="center"/>
            <w:hideMark/>
          </w:tcPr>
          <w:p w14:paraId="65912004"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Thu 13-03-25</w:t>
            </w:r>
          </w:p>
        </w:tc>
        <w:tc>
          <w:tcPr>
            <w:tcW w:w="834" w:type="dxa"/>
            <w:vAlign w:val="center"/>
            <w:hideMark/>
          </w:tcPr>
          <w:p w14:paraId="0B8621E8"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Fri 14-03-25</w:t>
            </w:r>
          </w:p>
        </w:tc>
        <w:tc>
          <w:tcPr>
            <w:tcW w:w="1063" w:type="dxa"/>
            <w:vAlign w:val="center"/>
            <w:hideMark/>
          </w:tcPr>
          <w:p w14:paraId="33CF7CB3"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32</w:t>
            </w:r>
          </w:p>
        </w:tc>
        <w:tc>
          <w:tcPr>
            <w:tcW w:w="1609" w:type="dxa"/>
            <w:vAlign w:val="center"/>
            <w:hideMark/>
          </w:tcPr>
          <w:p w14:paraId="39EFBA71"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Support Team</w:t>
            </w:r>
          </w:p>
        </w:tc>
        <w:tc>
          <w:tcPr>
            <w:tcW w:w="829" w:type="dxa"/>
            <w:vAlign w:val="center"/>
            <w:hideMark/>
          </w:tcPr>
          <w:p w14:paraId="3CD04B9B"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16 hrs</w:t>
            </w:r>
          </w:p>
        </w:tc>
        <w:tc>
          <w:tcPr>
            <w:tcW w:w="1032" w:type="dxa"/>
            <w:vAlign w:val="center"/>
            <w:hideMark/>
          </w:tcPr>
          <w:p w14:paraId="1DF148E3"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A86CD3" w:rsidRPr="00A86CD3" w14:paraId="4F2F37D5" w14:textId="77777777" w:rsidTr="00455CEC">
        <w:trPr>
          <w:trHeight w:val="864"/>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465D38B0"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34</w:t>
            </w:r>
          </w:p>
        </w:tc>
        <w:tc>
          <w:tcPr>
            <w:tcW w:w="1818" w:type="dxa"/>
            <w:vAlign w:val="center"/>
            <w:hideMark/>
          </w:tcPr>
          <w:p w14:paraId="01549F91" w14:textId="43136121"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Post-implementation Support</w:t>
            </w:r>
          </w:p>
        </w:tc>
        <w:tc>
          <w:tcPr>
            <w:tcW w:w="844" w:type="dxa"/>
            <w:vAlign w:val="center"/>
            <w:hideMark/>
          </w:tcPr>
          <w:p w14:paraId="267A392C"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 day</w:t>
            </w:r>
          </w:p>
        </w:tc>
        <w:tc>
          <w:tcPr>
            <w:tcW w:w="827" w:type="dxa"/>
            <w:vAlign w:val="center"/>
            <w:hideMark/>
          </w:tcPr>
          <w:p w14:paraId="39F00901"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Mon 17-</w:t>
            </w:r>
            <w:r w:rsidRPr="00A86CD3">
              <w:rPr>
                <w:rFonts w:ascii="Calibri" w:eastAsia="Times New Roman" w:hAnsi="Calibri" w:cs="Calibri"/>
                <w:color w:val="000000"/>
                <w:kern w:val="0"/>
                <w:sz w:val="22"/>
                <w:szCs w:val="22"/>
                <w:lang w:val="en-GB" w:eastAsia="en-GB"/>
                <w14:ligatures w14:val="none"/>
              </w:rPr>
              <w:lastRenderedPageBreak/>
              <w:t>03-25</w:t>
            </w:r>
          </w:p>
        </w:tc>
        <w:tc>
          <w:tcPr>
            <w:tcW w:w="834" w:type="dxa"/>
            <w:vAlign w:val="center"/>
            <w:hideMark/>
          </w:tcPr>
          <w:p w14:paraId="48963D4C"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lastRenderedPageBreak/>
              <w:t>Mon 17-03-25</w:t>
            </w:r>
          </w:p>
        </w:tc>
        <w:tc>
          <w:tcPr>
            <w:tcW w:w="1063" w:type="dxa"/>
            <w:vAlign w:val="center"/>
            <w:hideMark/>
          </w:tcPr>
          <w:p w14:paraId="46BA6B2B" w14:textId="5982030E"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78AE334C"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Support Team</w:t>
            </w:r>
          </w:p>
        </w:tc>
        <w:tc>
          <w:tcPr>
            <w:tcW w:w="829" w:type="dxa"/>
            <w:vAlign w:val="center"/>
            <w:hideMark/>
          </w:tcPr>
          <w:p w14:paraId="4DF2F347"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8 hrs</w:t>
            </w:r>
          </w:p>
        </w:tc>
        <w:tc>
          <w:tcPr>
            <w:tcW w:w="1032" w:type="dxa"/>
            <w:vAlign w:val="center"/>
            <w:hideMark/>
          </w:tcPr>
          <w:p w14:paraId="7C6BD09E"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455CEC" w:rsidRPr="00A86CD3" w14:paraId="5532907A" w14:textId="77777777" w:rsidTr="00455CE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617DB8B9"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35</w:t>
            </w:r>
          </w:p>
        </w:tc>
        <w:tc>
          <w:tcPr>
            <w:tcW w:w="1818" w:type="dxa"/>
            <w:vAlign w:val="center"/>
            <w:hideMark/>
          </w:tcPr>
          <w:p w14:paraId="2F2482F3" w14:textId="6BBC28A5"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Project Closure</w:t>
            </w:r>
          </w:p>
        </w:tc>
        <w:tc>
          <w:tcPr>
            <w:tcW w:w="844" w:type="dxa"/>
            <w:vAlign w:val="center"/>
            <w:hideMark/>
          </w:tcPr>
          <w:p w14:paraId="26C073C7"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6 days?</w:t>
            </w:r>
          </w:p>
        </w:tc>
        <w:tc>
          <w:tcPr>
            <w:tcW w:w="827" w:type="dxa"/>
            <w:vAlign w:val="center"/>
            <w:hideMark/>
          </w:tcPr>
          <w:p w14:paraId="4026686B"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Tue 18-03-25</w:t>
            </w:r>
          </w:p>
        </w:tc>
        <w:tc>
          <w:tcPr>
            <w:tcW w:w="834" w:type="dxa"/>
            <w:vAlign w:val="center"/>
            <w:hideMark/>
          </w:tcPr>
          <w:p w14:paraId="1C80A385"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Tue 25-03-25</w:t>
            </w:r>
          </w:p>
        </w:tc>
        <w:tc>
          <w:tcPr>
            <w:tcW w:w="1063" w:type="dxa"/>
            <w:vAlign w:val="center"/>
            <w:hideMark/>
          </w:tcPr>
          <w:p w14:paraId="0E0DE635"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33</w:t>
            </w:r>
          </w:p>
        </w:tc>
        <w:tc>
          <w:tcPr>
            <w:tcW w:w="1609" w:type="dxa"/>
            <w:vAlign w:val="center"/>
            <w:hideMark/>
          </w:tcPr>
          <w:p w14:paraId="46453E45"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Project Manager</w:t>
            </w:r>
          </w:p>
        </w:tc>
        <w:tc>
          <w:tcPr>
            <w:tcW w:w="829" w:type="dxa"/>
            <w:vAlign w:val="center"/>
            <w:hideMark/>
          </w:tcPr>
          <w:p w14:paraId="6972ADB0"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kern w:val="0"/>
                <w:sz w:val="22"/>
                <w:szCs w:val="22"/>
                <w:lang w:val="en-GB" w:eastAsia="en-GB"/>
                <w14:ligatures w14:val="none"/>
              </w:rPr>
            </w:pPr>
            <w:r w:rsidRPr="00A86CD3">
              <w:rPr>
                <w:rFonts w:ascii="Calibri" w:eastAsia="Times New Roman" w:hAnsi="Calibri" w:cs="Calibri"/>
                <w:b/>
                <w:bCs/>
                <w:color w:val="000000"/>
                <w:kern w:val="0"/>
                <w:sz w:val="22"/>
                <w:szCs w:val="22"/>
                <w:lang w:val="en-GB" w:eastAsia="en-GB"/>
                <w14:ligatures w14:val="none"/>
              </w:rPr>
              <w:t>96 hrs</w:t>
            </w:r>
          </w:p>
        </w:tc>
        <w:tc>
          <w:tcPr>
            <w:tcW w:w="1032" w:type="dxa"/>
            <w:vAlign w:val="center"/>
            <w:hideMark/>
          </w:tcPr>
          <w:p w14:paraId="6F7E23DC"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A86CD3" w:rsidRPr="00A86CD3" w14:paraId="76440BF8" w14:textId="77777777" w:rsidTr="00455CEC">
        <w:trPr>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0FDD8558"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36</w:t>
            </w:r>
          </w:p>
        </w:tc>
        <w:tc>
          <w:tcPr>
            <w:tcW w:w="1818" w:type="dxa"/>
            <w:vAlign w:val="center"/>
            <w:hideMark/>
          </w:tcPr>
          <w:p w14:paraId="40513F76" w14:textId="2C7025BF"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Handover Client Documents</w:t>
            </w:r>
          </w:p>
        </w:tc>
        <w:tc>
          <w:tcPr>
            <w:tcW w:w="844" w:type="dxa"/>
            <w:vAlign w:val="center"/>
            <w:hideMark/>
          </w:tcPr>
          <w:p w14:paraId="07FC5814"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 days?</w:t>
            </w:r>
          </w:p>
        </w:tc>
        <w:tc>
          <w:tcPr>
            <w:tcW w:w="827" w:type="dxa"/>
            <w:vAlign w:val="center"/>
            <w:hideMark/>
          </w:tcPr>
          <w:p w14:paraId="76CBB24E"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Tue 18-03-25</w:t>
            </w:r>
          </w:p>
        </w:tc>
        <w:tc>
          <w:tcPr>
            <w:tcW w:w="834" w:type="dxa"/>
            <w:vAlign w:val="center"/>
            <w:hideMark/>
          </w:tcPr>
          <w:p w14:paraId="7F845FA1"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Thu 20-03-25</w:t>
            </w:r>
          </w:p>
        </w:tc>
        <w:tc>
          <w:tcPr>
            <w:tcW w:w="1063" w:type="dxa"/>
            <w:vAlign w:val="center"/>
            <w:hideMark/>
          </w:tcPr>
          <w:p w14:paraId="1455A917" w14:textId="6564E820"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354485BD"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Project Manager</w:t>
            </w:r>
          </w:p>
        </w:tc>
        <w:tc>
          <w:tcPr>
            <w:tcW w:w="829" w:type="dxa"/>
            <w:vAlign w:val="center"/>
            <w:hideMark/>
          </w:tcPr>
          <w:p w14:paraId="20CB67D9"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24 hrs</w:t>
            </w:r>
          </w:p>
        </w:tc>
        <w:tc>
          <w:tcPr>
            <w:tcW w:w="1032" w:type="dxa"/>
            <w:vAlign w:val="center"/>
            <w:hideMark/>
          </w:tcPr>
          <w:p w14:paraId="365BAE8C"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455CEC" w:rsidRPr="00A86CD3" w14:paraId="76C16627" w14:textId="77777777" w:rsidTr="00455CEC">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2B8C2481"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37</w:t>
            </w:r>
          </w:p>
        </w:tc>
        <w:tc>
          <w:tcPr>
            <w:tcW w:w="1818" w:type="dxa"/>
            <w:vAlign w:val="center"/>
            <w:hideMark/>
          </w:tcPr>
          <w:p w14:paraId="3A6122A2" w14:textId="6B2A085C"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Client and Stakeholder Approval Meetings</w:t>
            </w:r>
          </w:p>
        </w:tc>
        <w:tc>
          <w:tcPr>
            <w:tcW w:w="844" w:type="dxa"/>
            <w:vAlign w:val="center"/>
            <w:hideMark/>
          </w:tcPr>
          <w:p w14:paraId="3B7A7C6A"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2 days?</w:t>
            </w:r>
          </w:p>
        </w:tc>
        <w:tc>
          <w:tcPr>
            <w:tcW w:w="827" w:type="dxa"/>
            <w:vAlign w:val="center"/>
            <w:hideMark/>
          </w:tcPr>
          <w:p w14:paraId="6503C6FF"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Thu 20-03-25</w:t>
            </w:r>
          </w:p>
        </w:tc>
        <w:tc>
          <w:tcPr>
            <w:tcW w:w="834" w:type="dxa"/>
            <w:vAlign w:val="center"/>
            <w:hideMark/>
          </w:tcPr>
          <w:p w14:paraId="5CF61255"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Fri 21-03-25</w:t>
            </w:r>
          </w:p>
        </w:tc>
        <w:tc>
          <w:tcPr>
            <w:tcW w:w="1063" w:type="dxa"/>
            <w:vAlign w:val="center"/>
            <w:hideMark/>
          </w:tcPr>
          <w:p w14:paraId="672A1DB8" w14:textId="468FB179"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p>
        </w:tc>
        <w:tc>
          <w:tcPr>
            <w:tcW w:w="1609" w:type="dxa"/>
            <w:vAlign w:val="center"/>
            <w:hideMark/>
          </w:tcPr>
          <w:p w14:paraId="55C309B0"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Project Manager</w:t>
            </w:r>
          </w:p>
        </w:tc>
        <w:tc>
          <w:tcPr>
            <w:tcW w:w="829" w:type="dxa"/>
            <w:vAlign w:val="center"/>
            <w:hideMark/>
          </w:tcPr>
          <w:p w14:paraId="365789B8"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16 hrs</w:t>
            </w:r>
          </w:p>
        </w:tc>
        <w:tc>
          <w:tcPr>
            <w:tcW w:w="1032" w:type="dxa"/>
            <w:vAlign w:val="center"/>
            <w:hideMark/>
          </w:tcPr>
          <w:p w14:paraId="574B1715" w14:textId="77777777" w:rsidR="00A86CD3" w:rsidRPr="00A86CD3" w:rsidRDefault="00A86CD3" w:rsidP="00455CE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r w:rsidR="00A86CD3" w:rsidRPr="00A86CD3" w14:paraId="79250387" w14:textId="77777777" w:rsidTr="00455CEC">
        <w:trPr>
          <w:trHeight w:val="576"/>
          <w:jc w:val="center"/>
        </w:trPr>
        <w:tc>
          <w:tcPr>
            <w:cnfStyle w:val="001000000000" w:firstRow="0" w:lastRow="0" w:firstColumn="1" w:lastColumn="0" w:oddVBand="0" w:evenVBand="0" w:oddHBand="0" w:evenHBand="0" w:firstRowFirstColumn="0" w:firstRowLastColumn="0" w:lastRowFirstColumn="0" w:lastRowLastColumn="0"/>
            <w:tcW w:w="824" w:type="dxa"/>
            <w:noWrap/>
            <w:vAlign w:val="center"/>
            <w:hideMark/>
          </w:tcPr>
          <w:p w14:paraId="7478EB17" w14:textId="77777777" w:rsidR="00A86CD3" w:rsidRPr="00A86CD3" w:rsidRDefault="00A86CD3" w:rsidP="00455CEC">
            <w:pPr>
              <w:jc w:val="center"/>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38</w:t>
            </w:r>
          </w:p>
        </w:tc>
        <w:tc>
          <w:tcPr>
            <w:tcW w:w="1818" w:type="dxa"/>
            <w:vAlign w:val="center"/>
            <w:hideMark/>
          </w:tcPr>
          <w:p w14:paraId="5DDFB42F" w14:textId="11985922"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Project Sign-off</w:t>
            </w:r>
          </w:p>
        </w:tc>
        <w:tc>
          <w:tcPr>
            <w:tcW w:w="844" w:type="dxa"/>
            <w:vAlign w:val="center"/>
            <w:hideMark/>
          </w:tcPr>
          <w:p w14:paraId="6A105F64"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1 day?</w:t>
            </w:r>
          </w:p>
        </w:tc>
        <w:tc>
          <w:tcPr>
            <w:tcW w:w="827" w:type="dxa"/>
            <w:vAlign w:val="center"/>
            <w:hideMark/>
          </w:tcPr>
          <w:p w14:paraId="112863E3"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Tue 25-03-25</w:t>
            </w:r>
          </w:p>
        </w:tc>
        <w:tc>
          <w:tcPr>
            <w:tcW w:w="834" w:type="dxa"/>
            <w:vAlign w:val="center"/>
            <w:hideMark/>
          </w:tcPr>
          <w:p w14:paraId="558CA5CC"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Tue 25-03-25</w:t>
            </w:r>
          </w:p>
        </w:tc>
        <w:tc>
          <w:tcPr>
            <w:tcW w:w="1063" w:type="dxa"/>
            <w:vAlign w:val="center"/>
            <w:hideMark/>
          </w:tcPr>
          <w:p w14:paraId="0FC17501"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37</w:t>
            </w:r>
          </w:p>
        </w:tc>
        <w:tc>
          <w:tcPr>
            <w:tcW w:w="1609" w:type="dxa"/>
            <w:vAlign w:val="center"/>
            <w:hideMark/>
          </w:tcPr>
          <w:p w14:paraId="0BB25E70"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Project Manager</w:t>
            </w:r>
          </w:p>
        </w:tc>
        <w:tc>
          <w:tcPr>
            <w:tcW w:w="829" w:type="dxa"/>
            <w:vAlign w:val="center"/>
            <w:hideMark/>
          </w:tcPr>
          <w:p w14:paraId="54DDB592"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8 hrs</w:t>
            </w:r>
          </w:p>
        </w:tc>
        <w:tc>
          <w:tcPr>
            <w:tcW w:w="1032" w:type="dxa"/>
            <w:vAlign w:val="center"/>
            <w:hideMark/>
          </w:tcPr>
          <w:p w14:paraId="588B756F" w14:textId="77777777" w:rsidR="00A86CD3" w:rsidRPr="00A86CD3" w:rsidRDefault="00A86CD3" w:rsidP="00455CE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GB" w:eastAsia="en-GB"/>
                <w14:ligatures w14:val="none"/>
              </w:rPr>
            </w:pPr>
            <w:r w:rsidRPr="00A86CD3">
              <w:rPr>
                <w:rFonts w:ascii="Calibri" w:eastAsia="Times New Roman" w:hAnsi="Calibri" w:cs="Calibri"/>
                <w:color w:val="000000"/>
                <w:kern w:val="0"/>
                <w:sz w:val="22"/>
                <w:szCs w:val="22"/>
                <w:lang w:val="en-GB" w:eastAsia="en-GB"/>
                <w14:ligatures w14:val="none"/>
              </w:rPr>
              <w:t>Yet to Start</w:t>
            </w:r>
          </w:p>
        </w:tc>
      </w:tr>
    </w:tbl>
    <w:p w14:paraId="1C055AF1" w14:textId="77777777" w:rsidR="00A86CD3" w:rsidRPr="00A86CD3" w:rsidRDefault="00A86CD3" w:rsidP="00A86CD3">
      <w:pPr>
        <w:rPr>
          <w:rFonts w:ascii="Calibri" w:hAnsi="Calibri" w:cs="Calibri"/>
        </w:rPr>
      </w:pPr>
    </w:p>
    <w:p w14:paraId="147E7DA2" w14:textId="77777777" w:rsidR="00A86CD3" w:rsidRPr="00A86CD3" w:rsidRDefault="00A86CD3" w:rsidP="00A86CD3">
      <w:pPr>
        <w:jc w:val="center"/>
        <w:rPr>
          <w:rFonts w:ascii="Calibri" w:hAnsi="Calibri" w:cs="Calibri"/>
        </w:rPr>
      </w:pPr>
    </w:p>
    <w:p w14:paraId="53A67E87" w14:textId="77777777" w:rsidR="00A86CD3" w:rsidRPr="00A86CD3" w:rsidRDefault="00A86CD3" w:rsidP="00A86CD3">
      <w:pPr>
        <w:rPr>
          <w:rFonts w:ascii="Calibri" w:hAnsi="Calibri" w:cs="Calibri"/>
        </w:rPr>
      </w:pPr>
      <w:r w:rsidRPr="00A86CD3">
        <w:rPr>
          <w:rFonts w:ascii="Calibri" w:hAnsi="Calibri" w:cs="Calibri"/>
        </w:rPr>
        <w:t xml:space="preserve">    </w:t>
      </w:r>
    </w:p>
    <w:p w14:paraId="3550D03E" w14:textId="77777777" w:rsidR="00A86CD3" w:rsidRPr="00A86CD3" w:rsidRDefault="00A86CD3" w:rsidP="00A86CD3">
      <w:pPr>
        <w:rPr>
          <w:rFonts w:ascii="Calibri" w:hAnsi="Calibri" w:cs="Calibri"/>
        </w:rPr>
      </w:pPr>
      <w:r w:rsidRPr="00A86CD3">
        <w:rPr>
          <w:rFonts w:ascii="Calibri" w:hAnsi="Calibri" w:cs="Calibri"/>
        </w:rPr>
        <w:t xml:space="preserve">                                                 </w:t>
      </w:r>
    </w:p>
    <w:p w14:paraId="7851B422" w14:textId="77777777" w:rsidR="00A86CD3" w:rsidRPr="00A86CD3" w:rsidRDefault="00A86CD3" w:rsidP="00A86CD3">
      <w:pPr>
        <w:rPr>
          <w:rFonts w:ascii="Calibri" w:hAnsi="Calibri" w:cs="Calibri"/>
        </w:rPr>
      </w:pPr>
      <w:r w:rsidRPr="00A86CD3">
        <w:rPr>
          <w:rFonts w:ascii="Calibri" w:hAnsi="Calibri" w:cs="Calibri"/>
        </w:rPr>
        <w:t xml:space="preserve">                          </w:t>
      </w:r>
    </w:p>
    <w:p w14:paraId="717885D8" w14:textId="4BF85FCE" w:rsidR="00A86CD3" w:rsidRPr="00A86CD3" w:rsidRDefault="00A86CD3" w:rsidP="00455CEC">
      <w:pPr>
        <w:pStyle w:val="Heading1"/>
        <w:jc w:val="center"/>
        <w:rPr>
          <w:rFonts w:ascii="Calibri" w:hAnsi="Calibri" w:cs="Calibri"/>
        </w:rPr>
      </w:pPr>
      <w:bookmarkStart w:id="25" w:name="_Toc179481174"/>
      <w:r w:rsidRPr="00A86CD3">
        <w:rPr>
          <w:rFonts w:ascii="Calibri" w:hAnsi="Calibri" w:cs="Calibri"/>
        </w:rPr>
        <w:lastRenderedPageBreak/>
        <w:t>Resource Planning</w:t>
      </w:r>
      <w:bookmarkEnd w:id="25"/>
    </w:p>
    <w:p w14:paraId="37B3954C" w14:textId="77777777" w:rsidR="00A86CD3" w:rsidRPr="00A86CD3" w:rsidRDefault="00A86CD3" w:rsidP="00A86CD3">
      <w:pPr>
        <w:rPr>
          <w:rFonts w:ascii="Calibri" w:hAnsi="Calibri" w:cs="Calibri"/>
        </w:rPr>
      </w:pPr>
      <w:r w:rsidRPr="00A86CD3">
        <w:rPr>
          <w:rFonts w:ascii="Calibri" w:hAnsi="Calibri" w:cs="Calibri"/>
        </w:rPr>
        <w:t xml:space="preserve">                                                                                      </w:t>
      </w:r>
      <w:r w:rsidRPr="00A86CD3">
        <w:rPr>
          <w:rFonts w:ascii="Calibri" w:hAnsi="Calibri" w:cs="Calibri"/>
          <w:noProof/>
        </w:rPr>
        <w:drawing>
          <wp:inline distT="0" distB="0" distL="0" distR="0" wp14:anchorId="14213C04" wp14:editId="5A083147">
            <wp:extent cx="5788714" cy="4247515"/>
            <wp:effectExtent l="0" t="0" r="2540" b="635"/>
            <wp:docPr id="115938028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80280" name="Picture 3"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96246" cy="4253042"/>
                    </a:xfrm>
                    <a:prstGeom prst="rect">
                      <a:avLst/>
                    </a:prstGeom>
                  </pic:spPr>
                </pic:pic>
              </a:graphicData>
            </a:graphic>
          </wp:inline>
        </w:drawing>
      </w:r>
    </w:p>
    <w:p w14:paraId="7F7358C0" w14:textId="77777777" w:rsidR="00A86CD3" w:rsidRPr="00A86CD3" w:rsidRDefault="00A86CD3" w:rsidP="00455CEC">
      <w:pPr>
        <w:spacing w:line="480" w:lineRule="auto"/>
        <w:rPr>
          <w:rFonts w:ascii="Calibri" w:hAnsi="Calibri" w:cs="Calibri"/>
          <w:b/>
          <w:bCs/>
          <w:sz w:val="22"/>
          <w:szCs w:val="22"/>
        </w:rPr>
      </w:pPr>
      <w:r w:rsidRPr="00A86CD3">
        <w:rPr>
          <w:rFonts w:ascii="Calibri" w:hAnsi="Calibri" w:cs="Calibri"/>
          <w:b/>
          <w:bCs/>
          <w:sz w:val="22"/>
          <w:szCs w:val="22"/>
        </w:rPr>
        <w:t>PHASE I: DISCOVERY AND PLANNING</w:t>
      </w:r>
    </w:p>
    <w:p w14:paraId="0720BD48" w14:textId="77777777" w:rsidR="00A86CD3" w:rsidRPr="00A86CD3" w:rsidRDefault="00A86CD3" w:rsidP="00455CEC">
      <w:pPr>
        <w:pStyle w:val="ListParagraph"/>
        <w:numPr>
          <w:ilvl w:val="0"/>
          <w:numId w:val="7"/>
        </w:numPr>
        <w:spacing w:line="480" w:lineRule="auto"/>
        <w:rPr>
          <w:rFonts w:ascii="Calibri" w:hAnsi="Calibri" w:cs="Calibri"/>
          <w:sz w:val="22"/>
          <w:szCs w:val="22"/>
          <w:lang w:val="en-IN"/>
        </w:rPr>
      </w:pPr>
      <w:r w:rsidRPr="00A86CD3">
        <w:rPr>
          <w:rFonts w:ascii="Calibri" w:hAnsi="Calibri" w:cs="Calibri"/>
          <w:b/>
          <w:bCs/>
          <w:sz w:val="22"/>
          <w:szCs w:val="22"/>
          <w:lang w:val="en-IN"/>
        </w:rPr>
        <w:t>Project Kick-Off Meeting:</w:t>
      </w:r>
      <w:r w:rsidRPr="00A86CD3">
        <w:rPr>
          <w:rFonts w:ascii="Calibri" w:hAnsi="Calibri" w:cs="Calibri"/>
          <w:sz w:val="22"/>
          <w:szCs w:val="22"/>
          <w:lang w:val="en-IN"/>
        </w:rPr>
        <w:br/>
        <w:t>Resources (HR): Project Manager (PM), Key Stakeholders, Business Analyst (BA), and Technical Lead.</w:t>
      </w:r>
      <w:r w:rsidRPr="00A86CD3">
        <w:rPr>
          <w:rFonts w:ascii="Calibri" w:hAnsi="Calibri" w:cs="Calibri"/>
          <w:sz w:val="22"/>
          <w:szCs w:val="22"/>
          <w:lang w:val="en-IN"/>
        </w:rPr>
        <w:br/>
        <w:t>Resources and tools: communication technologies (Microsoft Teams, Zoom), project management software (Jira, Trello), and meeting materials (presentations, agendas).</w:t>
      </w:r>
      <w:r w:rsidRPr="00A86CD3">
        <w:rPr>
          <w:rFonts w:ascii="Calibri" w:hAnsi="Calibri" w:cs="Calibri"/>
          <w:sz w:val="22"/>
          <w:szCs w:val="22"/>
          <w:lang w:val="en-IN"/>
        </w:rPr>
        <w:br/>
        <w:t>Time Allocation: 1-2 days for the initial meeting and alignment.</w:t>
      </w:r>
    </w:p>
    <w:p w14:paraId="0E0A2CA1" w14:textId="77777777" w:rsidR="00A86CD3" w:rsidRDefault="00A86CD3" w:rsidP="00455CEC">
      <w:pPr>
        <w:spacing w:line="480" w:lineRule="auto"/>
        <w:rPr>
          <w:rFonts w:ascii="Calibri" w:hAnsi="Calibri" w:cs="Calibri"/>
          <w:sz w:val="22"/>
          <w:szCs w:val="22"/>
          <w:lang w:val="en-IN"/>
        </w:rPr>
      </w:pPr>
    </w:p>
    <w:p w14:paraId="1538263A" w14:textId="77777777" w:rsidR="00455CEC" w:rsidRPr="00A86CD3" w:rsidRDefault="00455CEC" w:rsidP="00455CEC">
      <w:pPr>
        <w:spacing w:line="480" w:lineRule="auto"/>
        <w:rPr>
          <w:rFonts w:ascii="Calibri" w:hAnsi="Calibri" w:cs="Calibri"/>
          <w:sz w:val="22"/>
          <w:szCs w:val="22"/>
          <w:lang w:val="en-IN"/>
        </w:rPr>
      </w:pPr>
    </w:p>
    <w:p w14:paraId="375EDC2E" w14:textId="77777777" w:rsidR="00A86CD3" w:rsidRPr="00A86CD3" w:rsidRDefault="00A86CD3" w:rsidP="00455CEC">
      <w:pPr>
        <w:pStyle w:val="ListParagraph"/>
        <w:numPr>
          <w:ilvl w:val="0"/>
          <w:numId w:val="7"/>
        </w:numPr>
        <w:spacing w:line="480" w:lineRule="auto"/>
        <w:rPr>
          <w:rFonts w:ascii="Calibri" w:hAnsi="Calibri" w:cs="Calibri"/>
          <w:sz w:val="22"/>
          <w:szCs w:val="22"/>
          <w:lang w:val="en-IN"/>
        </w:rPr>
      </w:pPr>
      <w:r w:rsidRPr="00A86CD3">
        <w:rPr>
          <w:rFonts w:ascii="Calibri" w:hAnsi="Calibri" w:cs="Calibri"/>
          <w:b/>
          <w:bCs/>
          <w:sz w:val="22"/>
          <w:szCs w:val="22"/>
          <w:lang w:val="en-IN"/>
        </w:rPr>
        <w:lastRenderedPageBreak/>
        <w:t>Identifying stakeholders:</w:t>
      </w:r>
      <w:r w:rsidRPr="00A86CD3">
        <w:rPr>
          <w:rFonts w:ascii="Calibri" w:hAnsi="Calibri" w:cs="Calibri"/>
          <w:sz w:val="22"/>
          <w:szCs w:val="22"/>
          <w:lang w:val="en-IN"/>
        </w:rPr>
        <w:br/>
        <w:t>Resources: Project Manager and Business Analyst.</w:t>
      </w:r>
      <w:r w:rsidRPr="00A86CD3">
        <w:rPr>
          <w:rFonts w:ascii="Calibri" w:hAnsi="Calibri" w:cs="Calibri"/>
          <w:sz w:val="22"/>
          <w:szCs w:val="22"/>
          <w:lang w:val="en-IN"/>
        </w:rPr>
        <w:br/>
        <w:t>Tools and Resources: Stakeholder analysis and teamwork tools (Google Workspace and Office 365).</w:t>
      </w:r>
      <w:r w:rsidRPr="00A86CD3">
        <w:rPr>
          <w:rFonts w:ascii="Calibri" w:hAnsi="Calibri" w:cs="Calibri"/>
          <w:sz w:val="22"/>
          <w:szCs w:val="22"/>
          <w:lang w:val="en-IN"/>
        </w:rPr>
        <w:br/>
        <w:t>Time allocated: 2-3 days for stakeholder identification and analysis.</w:t>
      </w:r>
    </w:p>
    <w:p w14:paraId="4D319352" w14:textId="77777777" w:rsidR="00A86CD3" w:rsidRPr="00A86CD3" w:rsidRDefault="00A86CD3" w:rsidP="00455CEC">
      <w:pPr>
        <w:spacing w:line="480" w:lineRule="auto"/>
        <w:rPr>
          <w:rFonts w:ascii="Calibri" w:hAnsi="Calibri" w:cs="Calibri"/>
          <w:sz w:val="22"/>
          <w:szCs w:val="22"/>
          <w:lang w:val="en-IN"/>
        </w:rPr>
      </w:pPr>
    </w:p>
    <w:p w14:paraId="01ED9CFD" w14:textId="77777777" w:rsidR="00A86CD3" w:rsidRPr="00A86CD3" w:rsidRDefault="00A86CD3" w:rsidP="00455CEC">
      <w:pPr>
        <w:pStyle w:val="ListParagraph"/>
        <w:numPr>
          <w:ilvl w:val="0"/>
          <w:numId w:val="7"/>
        </w:numPr>
        <w:spacing w:line="480" w:lineRule="auto"/>
        <w:rPr>
          <w:rFonts w:ascii="Calibri" w:hAnsi="Calibri" w:cs="Calibri"/>
          <w:sz w:val="22"/>
          <w:szCs w:val="22"/>
          <w:lang w:val="en-IN"/>
        </w:rPr>
      </w:pPr>
      <w:r w:rsidRPr="00A86CD3">
        <w:rPr>
          <w:rFonts w:ascii="Calibri" w:hAnsi="Calibri" w:cs="Calibri"/>
          <w:b/>
          <w:bCs/>
          <w:sz w:val="22"/>
          <w:szCs w:val="22"/>
          <w:lang w:val="en-IN"/>
        </w:rPr>
        <w:t>Create a Project Charter:</w:t>
      </w:r>
      <w:r w:rsidRPr="00A86CD3">
        <w:rPr>
          <w:rFonts w:ascii="Calibri" w:hAnsi="Calibri" w:cs="Calibri"/>
          <w:sz w:val="22"/>
          <w:szCs w:val="22"/>
          <w:lang w:val="en-IN"/>
        </w:rPr>
        <w:br/>
        <w:t>Resources: Project Manager and Business Analyst.</w:t>
      </w:r>
      <w:r w:rsidRPr="00A86CD3">
        <w:rPr>
          <w:rFonts w:ascii="Calibri" w:hAnsi="Calibri" w:cs="Calibri"/>
          <w:sz w:val="22"/>
          <w:szCs w:val="22"/>
          <w:lang w:val="en-IN"/>
        </w:rPr>
        <w:br/>
        <w:t>Tools and resources: Include file management software (Google Docs, MS Word), as well as project charter templates.</w:t>
      </w:r>
      <w:r w:rsidRPr="00A86CD3">
        <w:rPr>
          <w:rFonts w:ascii="Calibri" w:hAnsi="Calibri" w:cs="Calibri"/>
          <w:sz w:val="22"/>
          <w:szCs w:val="22"/>
          <w:lang w:val="en-IN"/>
        </w:rPr>
        <w:br/>
        <w:t>Time allotted: 3-5 days.</w:t>
      </w:r>
    </w:p>
    <w:p w14:paraId="13AC547A" w14:textId="77777777" w:rsidR="00A86CD3" w:rsidRPr="00A86CD3" w:rsidRDefault="00A86CD3" w:rsidP="00455CEC">
      <w:pPr>
        <w:pStyle w:val="ListParagraph"/>
        <w:spacing w:line="480" w:lineRule="auto"/>
        <w:rPr>
          <w:rFonts w:ascii="Calibri" w:hAnsi="Calibri" w:cs="Calibri"/>
          <w:sz w:val="22"/>
          <w:szCs w:val="22"/>
          <w:lang w:val="en-IN"/>
        </w:rPr>
      </w:pPr>
    </w:p>
    <w:p w14:paraId="5531997F" w14:textId="77777777" w:rsidR="00A86CD3" w:rsidRPr="00A86CD3" w:rsidRDefault="00A86CD3" w:rsidP="00455CEC">
      <w:pPr>
        <w:pStyle w:val="ListParagraph"/>
        <w:numPr>
          <w:ilvl w:val="0"/>
          <w:numId w:val="7"/>
        </w:numPr>
        <w:spacing w:line="480" w:lineRule="auto"/>
        <w:rPr>
          <w:rFonts w:ascii="Calibri" w:hAnsi="Calibri" w:cs="Calibri"/>
          <w:sz w:val="22"/>
          <w:szCs w:val="22"/>
          <w:lang w:val="en-IN"/>
        </w:rPr>
      </w:pPr>
      <w:r w:rsidRPr="00A86CD3">
        <w:rPr>
          <w:rFonts w:ascii="Calibri" w:hAnsi="Calibri" w:cs="Calibri"/>
          <w:b/>
          <w:bCs/>
          <w:sz w:val="22"/>
          <w:szCs w:val="22"/>
          <w:lang w:val="en-IN"/>
        </w:rPr>
        <w:t>Infrastructure Assessment:</w:t>
      </w:r>
      <w:r w:rsidRPr="00A86CD3">
        <w:rPr>
          <w:rFonts w:ascii="Calibri" w:hAnsi="Calibri" w:cs="Calibri"/>
          <w:b/>
          <w:bCs/>
          <w:sz w:val="22"/>
          <w:szCs w:val="22"/>
          <w:lang w:val="en-IN"/>
        </w:rPr>
        <w:br/>
      </w:r>
      <w:r w:rsidRPr="00A86CD3">
        <w:rPr>
          <w:rFonts w:ascii="Calibri" w:hAnsi="Calibri" w:cs="Calibri"/>
          <w:sz w:val="22"/>
          <w:szCs w:val="22"/>
          <w:lang w:val="en-IN"/>
        </w:rPr>
        <w:t>Resources: IT Specialist, System Architect, and Technical Lead.</w:t>
      </w:r>
      <w:r w:rsidRPr="00A86CD3">
        <w:rPr>
          <w:rFonts w:ascii="Calibri" w:hAnsi="Calibri" w:cs="Calibri"/>
          <w:sz w:val="22"/>
          <w:szCs w:val="22"/>
          <w:lang w:val="en-IN"/>
        </w:rPr>
        <w:br/>
        <w:t>Tools and resources: For infrastructure assessment include network analysis and hardware/software inventory tools.</w:t>
      </w:r>
      <w:r w:rsidRPr="00A86CD3">
        <w:rPr>
          <w:rFonts w:ascii="Calibri" w:hAnsi="Calibri" w:cs="Calibri"/>
          <w:sz w:val="22"/>
          <w:szCs w:val="22"/>
          <w:lang w:val="en-IN"/>
        </w:rPr>
        <w:br/>
        <w:t>Time allocation: One week for assessment and reporting.</w:t>
      </w:r>
    </w:p>
    <w:p w14:paraId="6ADA916C" w14:textId="77777777" w:rsidR="00A86CD3" w:rsidRPr="00A86CD3" w:rsidRDefault="00A86CD3" w:rsidP="00455CEC">
      <w:pPr>
        <w:spacing w:line="480" w:lineRule="auto"/>
        <w:rPr>
          <w:rFonts w:ascii="Calibri" w:hAnsi="Calibri" w:cs="Calibri"/>
          <w:sz w:val="22"/>
          <w:szCs w:val="22"/>
          <w:lang w:val="en-IN"/>
        </w:rPr>
      </w:pPr>
    </w:p>
    <w:p w14:paraId="5E09D8D7" w14:textId="77777777" w:rsidR="00A86CD3" w:rsidRPr="00A86CD3" w:rsidRDefault="00A86CD3" w:rsidP="00455CEC">
      <w:pPr>
        <w:pStyle w:val="ListParagraph"/>
        <w:numPr>
          <w:ilvl w:val="0"/>
          <w:numId w:val="7"/>
        </w:numPr>
        <w:spacing w:line="480" w:lineRule="auto"/>
        <w:rPr>
          <w:rFonts w:ascii="Calibri" w:hAnsi="Calibri" w:cs="Calibri"/>
          <w:sz w:val="22"/>
          <w:szCs w:val="22"/>
          <w:lang w:val="en-IN"/>
        </w:rPr>
      </w:pPr>
      <w:r w:rsidRPr="00A86CD3">
        <w:rPr>
          <w:rFonts w:ascii="Calibri" w:hAnsi="Calibri" w:cs="Calibri"/>
          <w:b/>
          <w:bCs/>
          <w:sz w:val="22"/>
          <w:szCs w:val="22"/>
          <w:lang w:val="en-IN"/>
        </w:rPr>
        <w:t>Requirement gathering and documentation:</w:t>
      </w:r>
      <w:r w:rsidRPr="00A86CD3">
        <w:rPr>
          <w:rFonts w:ascii="Calibri" w:hAnsi="Calibri" w:cs="Calibri"/>
          <w:sz w:val="22"/>
          <w:szCs w:val="22"/>
          <w:lang w:val="en-IN"/>
        </w:rPr>
        <w:br/>
        <w:t>Resources: Business Analysts, Technical Leads, and Key Stakeholders.</w:t>
      </w:r>
      <w:r w:rsidRPr="00A86CD3">
        <w:rPr>
          <w:rFonts w:ascii="Calibri" w:hAnsi="Calibri" w:cs="Calibri"/>
          <w:sz w:val="22"/>
          <w:szCs w:val="22"/>
          <w:lang w:val="en-IN"/>
        </w:rPr>
        <w:br/>
        <w:t>Tools and resources include requirements management software (Jama, Confluence, and Excel).</w:t>
      </w:r>
      <w:r w:rsidRPr="00A86CD3">
        <w:rPr>
          <w:rFonts w:ascii="Calibri" w:hAnsi="Calibri" w:cs="Calibri"/>
          <w:sz w:val="22"/>
          <w:szCs w:val="22"/>
          <w:lang w:val="en-IN"/>
        </w:rPr>
        <w:br/>
        <w:t>Time Allocation: 2-3 weeks, depending on the intricacy.</w:t>
      </w:r>
      <w:r w:rsidRPr="00A86CD3">
        <w:rPr>
          <w:rFonts w:ascii="Calibri" w:hAnsi="Calibri" w:cs="Calibri"/>
          <w:sz w:val="22"/>
          <w:szCs w:val="22"/>
          <w:lang w:val="en-IN"/>
        </w:rPr>
        <w:br/>
      </w:r>
    </w:p>
    <w:p w14:paraId="3AD08CA4" w14:textId="77777777" w:rsidR="00A86CD3" w:rsidRPr="00A86CD3" w:rsidRDefault="00A86CD3" w:rsidP="00455CEC">
      <w:pPr>
        <w:pStyle w:val="ListParagraph"/>
        <w:spacing w:line="480" w:lineRule="auto"/>
        <w:rPr>
          <w:rFonts w:ascii="Calibri" w:hAnsi="Calibri" w:cs="Calibri"/>
          <w:b/>
          <w:bCs/>
          <w:sz w:val="22"/>
          <w:szCs w:val="22"/>
          <w:lang w:val="en-IN"/>
        </w:rPr>
      </w:pPr>
    </w:p>
    <w:p w14:paraId="6DB055ED" w14:textId="77777777" w:rsidR="00A86CD3" w:rsidRPr="00A86CD3" w:rsidRDefault="00A86CD3" w:rsidP="00455CEC">
      <w:pPr>
        <w:spacing w:line="480" w:lineRule="auto"/>
        <w:rPr>
          <w:rFonts w:ascii="Calibri" w:hAnsi="Calibri" w:cs="Calibri"/>
          <w:sz w:val="22"/>
          <w:szCs w:val="22"/>
          <w:lang w:val="en-IN"/>
        </w:rPr>
      </w:pPr>
      <w:r w:rsidRPr="00A86CD3">
        <w:rPr>
          <w:rFonts w:ascii="Calibri" w:hAnsi="Calibri" w:cs="Calibri"/>
          <w:b/>
          <w:bCs/>
          <w:sz w:val="22"/>
          <w:szCs w:val="22"/>
          <w:lang w:val="en-IN"/>
        </w:rPr>
        <w:lastRenderedPageBreak/>
        <w:t>Deliverables:</w:t>
      </w:r>
      <w:r w:rsidRPr="00A86CD3">
        <w:rPr>
          <w:rFonts w:ascii="Calibri" w:hAnsi="Calibri" w:cs="Calibri"/>
          <w:sz w:val="22"/>
          <w:szCs w:val="22"/>
          <w:lang w:val="en-IN"/>
        </w:rPr>
        <w:br/>
        <w:t>Project charter </w:t>
      </w:r>
      <w:r w:rsidRPr="00A86CD3">
        <w:rPr>
          <w:rFonts w:ascii="Calibri" w:hAnsi="Calibri" w:cs="Calibri"/>
          <w:sz w:val="22"/>
          <w:szCs w:val="22"/>
          <w:lang w:val="en-IN"/>
        </w:rPr>
        <w:br/>
        <w:t>Infrastructure assessment report.</w:t>
      </w:r>
      <w:r w:rsidRPr="00A86CD3">
        <w:rPr>
          <w:rFonts w:ascii="Calibri" w:hAnsi="Calibri" w:cs="Calibri"/>
          <w:sz w:val="22"/>
          <w:szCs w:val="22"/>
          <w:lang w:val="en-IN"/>
        </w:rPr>
        <w:br/>
        <w:t>Requirements documentation</w:t>
      </w:r>
    </w:p>
    <w:p w14:paraId="20DD69F3" w14:textId="77777777" w:rsidR="00A86CD3" w:rsidRPr="00A86CD3" w:rsidRDefault="00A86CD3" w:rsidP="00455CEC">
      <w:pPr>
        <w:spacing w:line="480" w:lineRule="auto"/>
        <w:rPr>
          <w:rFonts w:ascii="Calibri" w:hAnsi="Calibri" w:cs="Calibri"/>
          <w:sz w:val="22"/>
          <w:szCs w:val="22"/>
          <w:lang w:val="en-IN"/>
        </w:rPr>
      </w:pPr>
    </w:p>
    <w:p w14:paraId="693644B3" w14:textId="77777777" w:rsidR="00A86CD3" w:rsidRPr="00A86CD3" w:rsidRDefault="00A86CD3" w:rsidP="00455CEC">
      <w:pPr>
        <w:spacing w:line="480" w:lineRule="auto"/>
        <w:rPr>
          <w:rFonts w:ascii="Calibri" w:hAnsi="Calibri" w:cs="Calibri"/>
          <w:b/>
          <w:bCs/>
          <w:sz w:val="22"/>
          <w:szCs w:val="22"/>
        </w:rPr>
      </w:pPr>
      <w:r w:rsidRPr="00A86CD3">
        <w:rPr>
          <w:rFonts w:ascii="Calibri" w:hAnsi="Calibri" w:cs="Calibri"/>
          <w:b/>
          <w:bCs/>
          <w:sz w:val="22"/>
          <w:szCs w:val="22"/>
        </w:rPr>
        <w:t>PHASE II: DESIGNING</w:t>
      </w:r>
    </w:p>
    <w:p w14:paraId="61F6746C" w14:textId="77777777" w:rsidR="00A86CD3" w:rsidRPr="00A86CD3" w:rsidRDefault="00A86CD3" w:rsidP="00455CEC">
      <w:pPr>
        <w:spacing w:line="480" w:lineRule="auto"/>
        <w:rPr>
          <w:rFonts w:ascii="Calibri" w:hAnsi="Calibri" w:cs="Calibri"/>
          <w:sz w:val="22"/>
          <w:szCs w:val="22"/>
        </w:rPr>
      </w:pPr>
      <w:r w:rsidRPr="00A86CD3">
        <w:rPr>
          <w:rFonts w:ascii="Calibri" w:hAnsi="Calibri" w:cs="Calibri"/>
          <w:b/>
          <w:bCs/>
          <w:sz w:val="22"/>
          <w:szCs w:val="22"/>
          <w:lang w:val="en-IN"/>
        </w:rPr>
        <w:t>Objective:</w:t>
      </w:r>
      <w:r w:rsidRPr="00A86CD3">
        <w:rPr>
          <w:rFonts w:ascii="Calibri" w:hAnsi="Calibri" w:cs="Calibri"/>
          <w:sz w:val="22"/>
          <w:szCs w:val="22"/>
          <w:lang w:val="en-IN"/>
        </w:rPr>
        <w:t xml:space="preserve"> Develop the system's architecture, security framework, test cases and key activities, and resource planning including designing the system architecture.</w:t>
      </w:r>
      <w:r w:rsidRPr="00A86CD3">
        <w:rPr>
          <w:rFonts w:ascii="Calibri" w:hAnsi="Calibri" w:cs="Calibri"/>
          <w:sz w:val="22"/>
          <w:szCs w:val="22"/>
          <w:lang w:val="en-IN"/>
        </w:rPr>
        <w:br/>
      </w:r>
    </w:p>
    <w:p w14:paraId="46DD3491" w14:textId="77777777" w:rsidR="00A86CD3" w:rsidRPr="00A86CD3" w:rsidRDefault="00A86CD3" w:rsidP="00455CEC">
      <w:pPr>
        <w:pStyle w:val="ListParagraph"/>
        <w:numPr>
          <w:ilvl w:val="0"/>
          <w:numId w:val="8"/>
        </w:numPr>
        <w:spacing w:line="480" w:lineRule="auto"/>
        <w:rPr>
          <w:rFonts w:ascii="Calibri" w:hAnsi="Calibri" w:cs="Calibri"/>
          <w:sz w:val="22"/>
          <w:szCs w:val="22"/>
          <w:lang w:val="en-IN"/>
        </w:rPr>
      </w:pPr>
      <w:r w:rsidRPr="00A86CD3">
        <w:rPr>
          <w:rFonts w:ascii="Calibri" w:hAnsi="Calibri" w:cs="Calibri"/>
          <w:b/>
          <w:bCs/>
          <w:sz w:val="22"/>
          <w:szCs w:val="22"/>
          <w:lang w:val="en-IN"/>
        </w:rPr>
        <w:t>Requirement gathering and documentation:</w:t>
      </w:r>
      <w:r w:rsidRPr="00A86CD3">
        <w:rPr>
          <w:rFonts w:ascii="Calibri" w:hAnsi="Calibri" w:cs="Calibri"/>
          <w:b/>
          <w:bCs/>
          <w:sz w:val="22"/>
          <w:szCs w:val="22"/>
          <w:lang w:val="en-IN"/>
        </w:rPr>
        <w:br/>
      </w:r>
      <w:r w:rsidRPr="00A86CD3">
        <w:rPr>
          <w:rFonts w:ascii="Calibri" w:hAnsi="Calibri" w:cs="Calibri"/>
          <w:sz w:val="22"/>
          <w:szCs w:val="22"/>
          <w:lang w:val="en-IN"/>
        </w:rPr>
        <w:t>Resources: Business Analysts, Technical Leads, and Key Stakeholders.</w:t>
      </w:r>
      <w:r w:rsidRPr="00A86CD3">
        <w:rPr>
          <w:rFonts w:ascii="Calibri" w:hAnsi="Calibri" w:cs="Calibri"/>
          <w:sz w:val="22"/>
          <w:szCs w:val="22"/>
          <w:lang w:val="en-IN"/>
        </w:rPr>
        <w:br/>
        <w:t>Tools and resources include requirements management software (Jama, Confluence, and Excel).</w:t>
      </w:r>
      <w:r w:rsidRPr="00A86CD3">
        <w:rPr>
          <w:rFonts w:ascii="Calibri" w:hAnsi="Calibri" w:cs="Calibri"/>
          <w:sz w:val="22"/>
          <w:szCs w:val="22"/>
          <w:lang w:val="en-IN"/>
        </w:rPr>
        <w:br/>
        <w:t>Time Allocation: 2-3 weeks, depending on the intricacy.</w:t>
      </w:r>
      <w:r w:rsidRPr="00A86CD3">
        <w:rPr>
          <w:rFonts w:ascii="Calibri" w:hAnsi="Calibri" w:cs="Calibri"/>
          <w:sz w:val="22"/>
          <w:szCs w:val="22"/>
          <w:lang w:val="en-IN"/>
        </w:rPr>
        <w:br/>
      </w:r>
      <w:r w:rsidRPr="00A86CD3">
        <w:rPr>
          <w:rFonts w:ascii="Calibri" w:hAnsi="Calibri" w:cs="Calibri"/>
          <w:sz w:val="22"/>
          <w:szCs w:val="22"/>
          <w:lang w:val="en-IN"/>
        </w:rPr>
        <w:br/>
      </w:r>
      <w:r w:rsidRPr="00A86CD3">
        <w:rPr>
          <w:rFonts w:ascii="Calibri" w:hAnsi="Calibri" w:cs="Calibri"/>
          <w:b/>
          <w:bCs/>
          <w:sz w:val="22"/>
          <w:szCs w:val="22"/>
          <w:lang w:val="en-IN"/>
        </w:rPr>
        <w:t>Deliverables:</w:t>
      </w:r>
      <w:r w:rsidRPr="00A86CD3">
        <w:rPr>
          <w:rFonts w:ascii="Calibri" w:hAnsi="Calibri" w:cs="Calibri"/>
          <w:sz w:val="22"/>
          <w:szCs w:val="22"/>
          <w:lang w:val="en-IN"/>
        </w:rPr>
        <w:br/>
        <w:t>Project charter </w:t>
      </w:r>
      <w:r w:rsidRPr="00A86CD3">
        <w:rPr>
          <w:rFonts w:ascii="Calibri" w:hAnsi="Calibri" w:cs="Calibri"/>
          <w:sz w:val="22"/>
          <w:szCs w:val="22"/>
          <w:lang w:val="en-IN"/>
        </w:rPr>
        <w:br/>
        <w:t>Infrastructure assessment report.</w:t>
      </w:r>
      <w:r w:rsidRPr="00A86CD3">
        <w:rPr>
          <w:rFonts w:ascii="Calibri" w:hAnsi="Calibri" w:cs="Calibri"/>
          <w:sz w:val="22"/>
          <w:szCs w:val="22"/>
          <w:lang w:val="en-IN"/>
        </w:rPr>
        <w:br/>
      </w:r>
    </w:p>
    <w:p w14:paraId="2F3676A5" w14:textId="77777777" w:rsidR="00A86CD3" w:rsidRPr="00A86CD3" w:rsidRDefault="00A86CD3" w:rsidP="00455CEC">
      <w:pPr>
        <w:pStyle w:val="ListParagraph"/>
        <w:numPr>
          <w:ilvl w:val="0"/>
          <w:numId w:val="8"/>
        </w:numPr>
        <w:spacing w:line="480" w:lineRule="auto"/>
        <w:rPr>
          <w:rFonts w:ascii="Calibri" w:hAnsi="Calibri" w:cs="Calibri"/>
          <w:sz w:val="22"/>
          <w:szCs w:val="22"/>
          <w:lang w:val="en-IN"/>
        </w:rPr>
      </w:pPr>
      <w:r w:rsidRPr="00A86CD3">
        <w:rPr>
          <w:rFonts w:ascii="Calibri" w:hAnsi="Calibri" w:cs="Calibri"/>
          <w:b/>
          <w:bCs/>
          <w:sz w:val="22"/>
          <w:szCs w:val="22"/>
          <w:lang w:val="en-IN"/>
        </w:rPr>
        <w:t>Requirements documentation</w:t>
      </w:r>
      <w:r w:rsidRPr="00A86CD3">
        <w:rPr>
          <w:rFonts w:ascii="Calibri" w:hAnsi="Calibri" w:cs="Calibri"/>
          <w:sz w:val="22"/>
          <w:szCs w:val="22"/>
          <w:lang w:val="en-IN"/>
        </w:rPr>
        <w:br/>
        <w:t>Resources: System Architect and Technical Lead.</w:t>
      </w:r>
      <w:r w:rsidRPr="00A86CD3">
        <w:rPr>
          <w:rFonts w:ascii="Calibri" w:hAnsi="Calibri" w:cs="Calibri"/>
          <w:sz w:val="22"/>
          <w:szCs w:val="22"/>
          <w:lang w:val="en-IN"/>
        </w:rPr>
        <w:br/>
        <w:t>Tools and resources: Architecture, as well as collaboration platforms.</w:t>
      </w:r>
      <w:r w:rsidRPr="00A86CD3">
        <w:rPr>
          <w:rFonts w:ascii="Calibri" w:hAnsi="Calibri" w:cs="Calibri"/>
          <w:sz w:val="22"/>
          <w:szCs w:val="22"/>
          <w:lang w:val="en-IN"/>
        </w:rPr>
        <w:br/>
        <w:t>Time allotted: 2 weeks for full architectural design.</w:t>
      </w:r>
    </w:p>
    <w:p w14:paraId="577254DB" w14:textId="77777777" w:rsidR="00A86CD3" w:rsidRPr="00A86CD3" w:rsidRDefault="00A86CD3" w:rsidP="00455CEC">
      <w:pPr>
        <w:spacing w:line="480" w:lineRule="auto"/>
        <w:rPr>
          <w:rFonts w:ascii="Calibri" w:hAnsi="Calibri" w:cs="Calibri"/>
          <w:b/>
          <w:bCs/>
          <w:sz w:val="22"/>
          <w:szCs w:val="22"/>
          <w:lang w:val="en-IN"/>
        </w:rPr>
      </w:pPr>
    </w:p>
    <w:p w14:paraId="582E493F" w14:textId="77777777" w:rsidR="00A86CD3" w:rsidRPr="00A86CD3" w:rsidRDefault="00A86CD3" w:rsidP="00455CEC">
      <w:pPr>
        <w:pStyle w:val="ListParagraph"/>
        <w:numPr>
          <w:ilvl w:val="0"/>
          <w:numId w:val="8"/>
        </w:numPr>
        <w:spacing w:line="480" w:lineRule="auto"/>
        <w:rPr>
          <w:rFonts w:ascii="Calibri" w:hAnsi="Calibri" w:cs="Calibri"/>
          <w:sz w:val="22"/>
          <w:szCs w:val="22"/>
          <w:lang w:val="en-IN"/>
        </w:rPr>
      </w:pPr>
      <w:r w:rsidRPr="00A86CD3">
        <w:rPr>
          <w:rFonts w:ascii="Calibri" w:hAnsi="Calibri" w:cs="Calibri"/>
          <w:b/>
          <w:bCs/>
          <w:sz w:val="22"/>
          <w:szCs w:val="22"/>
          <w:lang w:val="en-IN"/>
        </w:rPr>
        <w:lastRenderedPageBreak/>
        <w:t>Determine the Security Framework:</w:t>
      </w:r>
      <w:r w:rsidRPr="00A86CD3">
        <w:rPr>
          <w:rFonts w:ascii="Calibri" w:hAnsi="Calibri" w:cs="Calibri"/>
          <w:b/>
          <w:bCs/>
          <w:sz w:val="22"/>
          <w:szCs w:val="22"/>
          <w:lang w:val="en-IN"/>
        </w:rPr>
        <w:br/>
      </w:r>
      <w:r w:rsidRPr="00A86CD3">
        <w:rPr>
          <w:rFonts w:ascii="Calibri" w:hAnsi="Calibri" w:cs="Calibri"/>
          <w:sz w:val="22"/>
          <w:szCs w:val="22"/>
          <w:lang w:val="en-IN"/>
        </w:rPr>
        <w:t>Resources: Security Analyst and System Architect.</w:t>
      </w:r>
      <w:r w:rsidRPr="00A86CD3">
        <w:rPr>
          <w:rFonts w:ascii="Calibri" w:hAnsi="Calibri" w:cs="Calibri"/>
          <w:sz w:val="22"/>
          <w:szCs w:val="22"/>
          <w:lang w:val="en-IN"/>
        </w:rPr>
        <w:br/>
        <w:t>Tools/Resources: Security guidelines and cybersecurity tools.</w:t>
      </w:r>
      <w:r w:rsidRPr="00A86CD3">
        <w:rPr>
          <w:rFonts w:ascii="Calibri" w:hAnsi="Calibri" w:cs="Calibri"/>
          <w:sz w:val="22"/>
          <w:szCs w:val="22"/>
          <w:lang w:val="en-IN"/>
        </w:rPr>
        <w:br/>
        <w:t>Time allocation: a week for security evaluation and framework design.</w:t>
      </w:r>
      <w:r w:rsidRPr="00A86CD3">
        <w:rPr>
          <w:rFonts w:ascii="Calibri" w:hAnsi="Calibri" w:cs="Calibri"/>
          <w:sz w:val="22"/>
          <w:szCs w:val="22"/>
          <w:lang w:val="en-IN"/>
        </w:rPr>
        <w:br/>
      </w:r>
    </w:p>
    <w:p w14:paraId="02BCE11D" w14:textId="77777777" w:rsidR="00A86CD3" w:rsidRPr="00A86CD3" w:rsidRDefault="00A86CD3" w:rsidP="00455CEC">
      <w:pPr>
        <w:pStyle w:val="ListParagraph"/>
        <w:numPr>
          <w:ilvl w:val="0"/>
          <w:numId w:val="8"/>
        </w:numPr>
        <w:spacing w:line="480" w:lineRule="auto"/>
        <w:rPr>
          <w:rFonts w:ascii="Calibri" w:hAnsi="Calibri" w:cs="Calibri"/>
          <w:sz w:val="22"/>
          <w:szCs w:val="22"/>
          <w:lang w:val="en-IN"/>
        </w:rPr>
      </w:pPr>
      <w:r w:rsidRPr="00A86CD3">
        <w:rPr>
          <w:rFonts w:ascii="Calibri" w:hAnsi="Calibri" w:cs="Calibri"/>
          <w:b/>
          <w:bCs/>
          <w:sz w:val="22"/>
          <w:szCs w:val="22"/>
          <w:lang w:val="en-IN"/>
        </w:rPr>
        <w:t>Data Flow Mapping:</w:t>
      </w:r>
      <w:r w:rsidRPr="00A86CD3">
        <w:rPr>
          <w:rFonts w:ascii="Calibri" w:hAnsi="Calibri" w:cs="Calibri"/>
          <w:b/>
          <w:bCs/>
          <w:sz w:val="22"/>
          <w:szCs w:val="22"/>
          <w:lang w:val="en-IN"/>
        </w:rPr>
        <w:br/>
      </w:r>
      <w:r w:rsidRPr="00A86CD3">
        <w:rPr>
          <w:rFonts w:ascii="Calibri" w:hAnsi="Calibri" w:cs="Calibri"/>
          <w:sz w:val="22"/>
          <w:szCs w:val="22"/>
          <w:lang w:val="en-IN"/>
        </w:rPr>
        <w:t>Resources: System Architect and Data Engineer.</w:t>
      </w:r>
      <w:r w:rsidRPr="00A86CD3">
        <w:rPr>
          <w:rFonts w:ascii="Calibri" w:hAnsi="Calibri" w:cs="Calibri"/>
          <w:sz w:val="22"/>
          <w:szCs w:val="22"/>
          <w:lang w:val="en-IN"/>
        </w:rPr>
        <w:br/>
        <w:t>Tools and resources for creating data flow graphs.</w:t>
      </w:r>
      <w:r w:rsidRPr="00A86CD3">
        <w:rPr>
          <w:rFonts w:ascii="Calibri" w:hAnsi="Calibri" w:cs="Calibri"/>
          <w:sz w:val="22"/>
          <w:szCs w:val="22"/>
          <w:lang w:val="en-IN"/>
        </w:rPr>
        <w:br/>
        <w:t>Time allocation: one week for data flow analysis.</w:t>
      </w:r>
    </w:p>
    <w:p w14:paraId="2314C63E" w14:textId="77777777" w:rsidR="00A86CD3" w:rsidRPr="00A86CD3" w:rsidRDefault="00A86CD3" w:rsidP="00455CEC">
      <w:pPr>
        <w:spacing w:line="480" w:lineRule="auto"/>
        <w:rPr>
          <w:rFonts w:ascii="Calibri" w:hAnsi="Calibri" w:cs="Calibri"/>
          <w:sz w:val="22"/>
          <w:szCs w:val="22"/>
          <w:lang w:val="en-IN"/>
        </w:rPr>
      </w:pPr>
    </w:p>
    <w:p w14:paraId="6F05EE8C" w14:textId="77777777" w:rsidR="00A86CD3" w:rsidRPr="00A86CD3" w:rsidRDefault="00A86CD3" w:rsidP="00455CEC">
      <w:pPr>
        <w:pStyle w:val="ListParagraph"/>
        <w:numPr>
          <w:ilvl w:val="0"/>
          <w:numId w:val="8"/>
        </w:numPr>
        <w:spacing w:line="480" w:lineRule="auto"/>
        <w:rPr>
          <w:rFonts w:ascii="Calibri" w:hAnsi="Calibri" w:cs="Calibri"/>
          <w:sz w:val="22"/>
          <w:szCs w:val="22"/>
          <w:lang w:val="en-IN"/>
        </w:rPr>
      </w:pPr>
      <w:r w:rsidRPr="00A86CD3">
        <w:rPr>
          <w:rFonts w:ascii="Calibri" w:hAnsi="Calibri" w:cs="Calibri"/>
          <w:b/>
          <w:bCs/>
          <w:sz w:val="22"/>
          <w:szCs w:val="22"/>
          <w:lang w:val="en-IN"/>
        </w:rPr>
        <w:t>Design test cases:</w:t>
      </w:r>
      <w:r w:rsidRPr="00A86CD3">
        <w:rPr>
          <w:rFonts w:ascii="Calibri" w:hAnsi="Calibri" w:cs="Calibri"/>
          <w:b/>
          <w:bCs/>
          <w:sz w:val="22"/>
          <w:szCs w:val="22"/>
          <w:lang w:val="en-IN"/>
        </w:rPr>
        <w:br/>
      </w:r>
      <w:r w:rsidRPr="00A86CD3">
        <w:rPr>
          <w:rFonts w:ascii="Calibri" w:hAnsi="Calibri" w:cs="Calibri"/>
          <w:sz w:val="22"/>
          <w:szCs w:val="22"/>
          <w:lang w:val="en-IN"/>
        </w:rPr>
        <w:t>Resources: QA Lead and Business Analyst.</w:t>
      </w:r>
      <w:r w:rsidRPr="00A86CD3">
        <w:rPr>
          <w:rFonts w:ascii="Calibri" w:hAnsi="Calibri" w:cs="Calibri"/>
          <w:sz w:val="22"/>
          <w:szCs w:val="22"/>
          <w:lang w:val="en-IN"/>
        </w:rPr>
        <w:br/>
        <w:t>Tools and resources: Test case management software.</w:t>
      </w:r>
      <w:r w:rsidRPr="00A86CD3">
        <w:rPr>
          <w:rFonts w:ascii="Calibri" w:hAnsi="Calibri" w:cs="Calibri"/>
          <w:sz w:val="22"/>
          <w:szCs w:val="22"/>
          <w:lang w:val="en-IN"/>
        </w:rPr>
        <w:br/>
        <w:t>Time allocation: one week for test case design.</w:t>
      </w:r>
      <w:r w:rsidRPr="00A86CD3">
        <w:rPr>
          <w:rFonts w:ascii="Calibri" w:hAnsi="Calibri" w:cs="Calibri"/>
          <w:sz w:val="22"/>
          <w:szCs w:val="22"/>
          <w:lang w:val="en-IN"/>
        </w:rPr>
        <w:br/>
      </w:r>
    </w:p>
    <w:p w14:paraId="519D6047" w14:textId="77777777" w:rsidR="00A86CD3" w:rsidRPr="00A86CD3" w:rsidRDefault="00A86CD3" w:rsidP="00455CEC">
      <w:pPr>
        <w:pStyle w:val="ListParagraph"/>
        <w:spacing w:line="480" w:lineRule="auto"/>
        <w:rPr>
          <w:rFonts w:ascii="Calibri" w:hAnsi="Calibri" w:cs="Calibri"/>
          <w:b/>
          <w:sz w:val="22"/>
          <w:szCs w:val="22"/>
          <w:lang w:val="en-IN"/>
        </w:rPr>
      </w:pPr>
    </w:p>
    <w:p w14:paraId="1D836188" w14:textId="77777777" w:rsidR="00A86CD3" w:rsidRPr="00A86CD3" w:rsidRDefault="00A86CD3" w:rsidP="00455CEC">
      <w:pPr>
        <w:spacing w:line="480" w:lineRule="auto"/>
        <w:rPr>
          <w:rFonts w:ascii="Calibri" w:hAnsi="Calibri" w:cs="Calibri"/>
          <w:sz w:val="22"/>
          <w:szCs w:val="22"/>
          <w:lang w:val="en-IN"/>
        </w:rPr>
      </w:pPr>
      <w:r w:rsidRPr="00A86CD3">
        <w:rPr>
          <w:rFonts w:ascii="Calibri" w:hAnsi="Calibri" w:cs="Calibri"/>
          <w:b/>
          <w:bCs/>
          <w:sz w:val="22"/>
          <w:szCs w:val="22"/>
          <w:lang w:val="en-IN"/>
        </w:rPr>
        <w:t>Deliverables:</w:t>
      </w:r>
      <w:r w:rsidRPr="00A86CD3">
        <w:rPr>
          <w:rFonts w:ascii="Calibri" w:hAnsi="Calibri" w:cs="Calibri"/>
          <w:sz w:val="22"/>
          <w:szCs w:val="22"/>
          <w:lang w:val="en-IN"/>
        </w:rPr>
        <w:br/>
        <w:t>System architecture diagram.</w:t>
      </w:r>
      <w:r w:rsidRPr="00A86CD3">
        <w:rPr>
          <w:rFonts w:ascii="Calibri" w:hAnsi="Calibri" w:cs="Calibri"/>
          <w:sz w:val="22"/>
          <w:szCs w:val="22"/>
          <w:lang w:val="en-IN"/>
        </w:rPr>
        <w:br/>
        <w:t>Security framework documentation</w:t>
      </w:r>
      <w:r w:rsidRPr="00A86CD3">
        <w:rPr>
          <w:rFonts w:ascii="Calibri" w:hAnsi="Calibri" w:cs="Calibri"/>
          <w:sz w:val="22"/>
          <w:szCs w:val="22"/>
          <w:lang w:val="en-IN"/>
        </w:rPr>
        <w:br/>
        <w:t>Data flow diagrams</w:t>
      </w:r>
      <w:r w:rsidRPr="00A86CD3">
        <w:rPr>
          <w:rFonts w:ascii="Calibri" w:hAnsi="Calibri" w:cs="Calibri"/>
          <w:sz w:val="22"/>
          <w:szCs w:val="22"/>
          <w:lang w:val="en-IN"/>
        </w:rPr>
        <w:br/>
        <w:t>Test case designs.</w:t>
      </w:r>
    </w:p>
    <w:p w14:paraId="54415ACC" w14:textId="77777777" w:rsidR="00A86CD3" w:rsidRDefault="00A86CD3" w:rsidP="00455CEC">
      <w:pPr>
        <w:pStyle w:val="ListParagraph"/>
        <w:spacing w:line="480" w:lineRule="auto"/>
        <w:rPr>
          <w:rFonts w:ascii="Calibri" w:hAnsi="Calibri" w:cs="Calibri"/>
          <w:sz w:val="22"/>
          <w:szCs w:val="22"/>
          <w:lang w:val="en-IN"/>
        </w:rPr>
      </w:pPr>
    </w:p>
    <w:p w14:paraId="045E1418" w14:textId="77777777" w:rsidR="003A43E7" w:rsidRPr="00A86CD3" w:rsidRDefault="003A43E7" w:rsidP="00455CEC">
      <w:pPr>
        <w:pStyle w:val="ListParagraph"/>
        <w:spacing w:line="480" w:lineRule="auto"/>
        <w:rPr>
          <w:rFonts w:ascii="Calibri" w:hAnsi="Calibri" w:cs="Calibri"/>
          <w:sz w:val="22"/>
          <w:szCs w:val="22"/>
          <w:lang w:val="en-IN"/>
        </w:rPr>
      </w:pPr>
    </w:p>
    <w:p w14:paraId="6A452D62" w14:textId="77777777" w:rsidR="00A86CD3" w:rsidRPr="00A86CD3" w:rsidRDefault="00A86CD3" w:rsidP="00455CEC">
      <w:pPr>
        <w:spacing w:line="480" w:lineRule="auto"/>
        <w:rPr>
          <w:rFonts w:ascii="Calibri" w:hAnsi="Calibri" w:cs="Calibri"/>
          <w:b/>
          <w:bCs/>
          <w:sz w:val="22"/>
          <w:szCs w:val="22"/>
          <w:lang w:val="en-IN"/>
        </w:rPr>
      </w:pPr>
      <w:r w:rsidRPr="00A86CD3">
        <w:rPr>
          <w:rFonts w:ascii="Calibri" w:hAnsi="Calibri" w:cs="Calibri"/>
          <w:b/>
          <w:bCs/>
          <w:sz w:val="22"/>
          <w:szCs w:val="22"/>
          <w:lang w:val="en-IN"/>
        </w:rPr>
        <w:lastRenderedPageBreak/>
        <w:t>Phase III: Solution Configuration and Content Migration</w:t>
      </w:r>
    </w:p>
    <w:p w14:paraId="7AEAEA4E" w14:textId="77777777" w:rsidR="00A86CD3" w:rsidRPr="00A86CD3" w:rsidRDefault="00A86CD3" w:rsidP="00455CEC">
      <w:pPr>
        <w:spacing w:line="480" w:lineRule="auto"/>
        <w:rPr>
          <w:rFonts w:ascii="Calibri" w:hAnsi="Calibri" w:cs="Calibri"/>
          <w:sz w:val="22"/>
          <w:szCs w:val="22"/>
          <w:lang w:val="en-IN"/>
        </w:rPr>
      </w:pPr>
      <w:r w:rsidRPr="00A86CD3">
        <w:rPr>
          <w:rFonts w:ascii="Calibri" w:hAnsi="Calibri" w:cs="Calibri"/>
          <w:b/>
          <w:bCs/>
          <w:sz w:val="22"/>
          <w:szCs w:val="22"/>
          <w:lang w:val="en-IN"/>
        </w:rPr>
        <w:t xml:space="preserve">Objective: </w:t>
      </w:r>
      <w:r w:rsidRPr="00A86CD3">
        <w:rPr>
          <w:rFonts w:ascii="Calibri" w:hAnsi="Calibri" w:cs="Calibri"/>
          <w:sz w:val="22"/>
          <w:szCs w:val="22"/>
          <w:lang w:val="en-IN"/>
        </w:rPr>
        <w:t>Setting up and customize the system directory so that users can properly manage users, groups, and permissions.</w:t>
      </w:r>
    </w:p>
    <w:p w14:paraId="212BAD25" w14:textId="77777777" w:rsidR="00A86CD3" w:rsidRPr="00A86CD3" w:rsidRDefault="00A86CD3" w:rsidP="00455CEC">
      <w:pPr>
        <w:pStyle w:val="ListParagraph"/>
        <w:numPr>
          <w:ilvl w:val="0"/>
          <w:numId w:val="10"/>
        </w:numPr>
        <w:spacing w:line="480" w:lineRule="auto"/>
        <w:rPr>
          <w:rFonts w:ascii="Calibri" w:hAnsi="Calibri" w:cs="Calibri"/>
          <w:b/>
          <w:sz w:val="22"/>
          <w:szCs w:val="22"/>
          <w:lang w:val="en-IN"/>
        </w:rPr>
      </w:pPr>
      <w:r w:rsidRPr="00A86CD3">
        <w:rPr>
          <w:rFonts w:ascii="Calibri" w:hAnsi="Calibri" w:cs="Calibri"/>
          <w:b/>
          <w:sz w:val="22"/>
          <w:szCs w:val="22"/>
          <w:lang w:val="en-IN"/>
        </w:rPr>
        <w:t>Configure System Directory</w:t>
      </w:r>
    </w:p>
    <w:p w14:paraId="239E3331" w14:textId="77777777" w:rsidR="00A86CD3" w:rsidRPr="00A86CD3" w:rsidRDefault="00A86CD3" w:rsidP="00455CEC">
      <w:pPr>
        <w:pStyle w:val="ListParagraph"/>
        <w:spacing w:line="480" w:lineRule="auto"/>
        <w:ind w:left="540"/>
        <w:rPr>
          <w:rFonts w:ascii="Calibri" w:hAnsi="Calibri" w:cs="Calibri"/>
          <w:sz w:val="22"/>
          <w:szCs w:val="22"/>
          <w:lang w:val="en-IN"/>
        </w:rPr>
      </w:pPr>
      <w:r w:rsidRPr="00A86CD3">
        <w:rPr>
          <w:rFonts w:ascii="Calibri" w:hAnsi="Calibri" w:cs="Calibri"/>
          <w:sz w:val="22"/>
          <w:szCs w:val="22"/>
          <w:lang w:val="en-IN"/>
        </w:rPr>
        <w:t>Resources: Technical Lead, System Administrator, Security Specialist, Program Manager</w:t>
      </w:r>
    </w:p>
    <w:p w14:paraId="071EB4F9" w14:textId="77777777" w:rsidR="00A86CD3" w:rsidRPr="00A86CD3" w:rsidRDefault="00A86CD3" w:rsidP="00455CEC">
      <w:pPr>
        <w:pStyle w:val="ListParagraph"/>
        <w:spacing w:line="480" w:lineRule="auto"/>
        <w:ind w:left="540"/>
        <w:rPr>
          <w:rFonts w:ascii="Calibri" w:hAnsi="Calibri" w:cs="Calibri"/>
          <w:sz w:val="22"/>
          <w:szCs w:val="22"/>
          <w:lang w:val="en-IN"/>
        </w:rPr>
      </w:pPr>
      <w:r w:rsidRPr="00A86CD3">
        <w:rPr>
          <w:rFonts w:ascii="Calibri" w:hAnsi="Calibri" w:cs="Calibri"/>
          <w:sz w:val="22"/>
          <w:szCs w:val="22"/>
          <w:lang w:val="en-IN"/>
        </w:rPr>
        <w:t>Tools and Resources: PowerShell, Networking Tools, Active Directory Administrative Content.</w:t>
      </w:r>
    </w:p>
    <w:p w14:paraId="40116396" w14:textId="77777777" w:rsidR="00A86CD3" w:rsidRPr="00A86CD3" w:rsidRDefault="00A86CD3" w:rsidP="00455CEC">
      <w:pPr>
        <w:pStyle w:val="ListParagraph"/>
        <w:spacing w:line="480" w:lineRule="auto"/>
        <w:ind w:left="540"/>
        <w:rPr>
          <w:rFonts w:ascii="Calibri" w:hAnsi="Calibri" w:cs="Calibri"/>
          <w:b/>
          <w:sz w:val="22"/>
          <w:szCs w:val="22"/>
          <w:lang w:val="en-IN"/>
        </w:rPr>
      </w:pPr>
    </w:p>
    <w:p w14:paraId="762654FE" w14:textId="77777777" w:rsidR="00A86CD3" w:rsidRPr="00A86CD3" w:rsidRDefault="00A86CD3" w:rsidP="00455CEC">
      <w:pPr>
        <w:pStyle w:val="ListParagraph"/>
        <w:numPr>
          <w:ilvl w:val="0"/>
          <w:numId w:val="10"/>
        </w:numPr>
        <w:spacing w:line="480" w:lineRule="auto"/>
        <w:rPr>
          <w:rFonts w:ascii="Calibri" w:hAnsi="Calibri" w:cs="Calibri"/>
          <w:b/>
          <w:bCs/>
          <w:sz w:val="22"/>
          <w:szCs w:val="22"/>
          <w:lang w:val="en-IN"/>
        </w:rPr>
      </w:pPr>
      <w:r w:rsidRPr="00A86CD3">
        <w:rPr>
          <w:rFonts w:ascii="Calibri" w:hAnsi="Calibri" w:cs="Calibri"/>
          <w:b/>
          <w:bCs/>
          <w:sz w:val="22"/>
          <w:szCs w:val="22"/>
          <w:lang w:val="en-IN"/>
        </w:rPr>
        <w:t>M365 Configuration</w:t>
      </w:r>
    </w:p>
    <w:p w14:paraId="37979CDE" w14:textId="77777777" w:rsidR="00A86CD3" w:rsidRPr="00A86CD3" w:rsidRDefault="00A86CD3" w:rsidP="00455CEC">
      <w:pPr>
        <w:spacing w:line="480" w:lineRule="auto"/>
        <w:rPr>
          <w:rFonts w:ascii="Calibri" w:hAnsi="Calibri" w:cs="Calibri"/>
          <w:sz w:val="22"/>
          <w:szCs w:val="22"/>
          <w:lang w:val="en-IN"/>
        </w:rPr>
      </w:pPr>
      <w:r w:rsidRPr="00A86CD3">
        <w:rPr>
          <w:rFonts w:ascii="Calibri" w:hAnsi="Calibri" w:cs="Calibri"/>
          <w:b/>
          <w:bCs/>
          <w:sz w:val="22"/>
          <w:szCs w:val="22"/>
          <w:lang w:val="en-IN"/>
        </w:rPr>
        <w:t xml:space="preserve">          </w:t>
      </w:r>
      <w:r w:rsidRPr="00A86CD3">
        <w:rPr>
          <w:rFonts w:ascii="Calibri" w:hAnsi="Calibri" w:cs="Calibri"/>
          <w:sz w:val="22"/>
          <w:szCs w:val="22"/>
          <w:lang w:val="en-IN"/>
        </w:rPr>
        <w:t>Resources: M365 Administrators, Project Manager, Security Specialist</w:t>
      </w:r>
    </w:p>
    <w:p w14:paraId="4E69CF95" w14:textId="77777777" w:rsidR="00A86CD3" w:rsidRPr="00A86CD3" w:rsidRDefault="00A86CD3" w:rsidP="00455CEC">
      <w:pPr>
        <w:spacing w:line="480" w:lineRule="auto"/>
        <w:rPr>
          <w:rFonts w:ascii="Calibri" w:hAnsi="Calibri" w:cs="Calibri"/>
          <w:sz w:val="22"/>
          <w:szCs w:val="22"/>
          <w:lang w:val="en-IN"/>
        </w:rPr>
      </w:pPr>
      <w:r w:rsidRPr="00A86CD3">
        <w:rPr>
          <w:rFonts w:ascii="Calibri" w:hAnsi="Calibri" w:cs="Calibri"/>
          <w:sz w:val="22"/>
          <w:szCs w:val="22"/>
          <w:lang w:val="en-IN"/>
        </w:rPr>
        <w:t xml:space="preserve">         Tools and Resources: M365 Admin Centre, Microsoft Endpoint Manager</w:t>
      </w:r>
    </w:p>
    <w:p w14:paraId="4C4D664A" w14:textId="77777777" w:rsidR="00A86CD3" w:rsidRPr="00A86CD3" w:rsidRDefault="00A86CD3" w:rsidP="00455CEC">
      <w:pPr>
        <w:pStyle w:val="ListParagraph"/>
        <w:numPr>
          <w:ilvl w:val="0"/>
          <w:numId w:val="10"/>
        </w:numPr>
        <w:spacing w:line="480" w:lineRule="auto"/>
        <w:rPr>
          <w:rFonts w:ascii="Calibri" w:hAnsi="Calibri" w:cs="Calibri"/>
          <w:b/>
          <w:bCs/>
          <w:sz w:val="22"/>
          <w:szCs w:val="22"/>
          <w:lang w:val="en-IN"/>
        </w:rPr>
      </w:pPr>
      <w:r w:rsidRPr="00A86CD3">
        <w:rPr>
          <w:rFonts w:ascii="Calibri" w:hAnsi="Calibri" w:cs="Calibri"/>
          <w:b/>
          <w:bCs/>
          <w:sz w:val="22"/>
          <w:szCs w:val="22"/>
          <w:lang w:val="en-IN"/>
        </w:rPr>
        <w:t>Data Migration</w:t>
      </w:r>
    </w:p>
    <w:p w14:paraId="5059F295" w14:textId="77777777" w:rsidR="00A86CD3" w:rsidRPr="00A86CD3" w:rsidRDefault="00A86CD3" w:rsidP="00455CEC">
      <w:pPr>
        <w:pStyle w:val="ListParagraph"/>
        <w:spacing w:line="480" w:lineRule="auto"/>
        <w:ind w:left="540"/>
        <w:rPr>
          <w:rFonts w:ascii="Calibri" w:hAnsi="Calibri" w:cs="Calibri"/>
          <w:sz w:val="22"/>
          <w:szCs w:val="22"/>
          <w:lang w:val="en-IN"/>
        </w:rPr>
      </w:pPr>
      <w:r w:rsidRPr="00A86CD3">
        <w:rPr>
          <w:rFonts w:ascii="Calibri" w:hAnsi="Calibri" w:cs="Calibri"/>
          <w:sz w:val="22"/>
          <w:szCs w:val="22"/>
          <w:lang w:val="en-IN"/>
        </w:rPr>
        <w:t>Resources: Data Migration Specialist, Database Administrator, Tester</w:t>
      </w:r>
    </w:p>
    <w:p w14:paraId="25BC25D5" w14:textId="77777777" w:rsidR="00A86CD3" w:rsidRPr="00A86CD3" w:rsidRDefault="00A86CD3" w:rsidP="00455CEC">
      <w:pPr>
        <w:pStyle w:val="ListParagraph"/>
        <w:spacing w:line="480" w:lineRule="auto"/>
        <w:ind w:left="540"/>
        <w:rPr>
          <w:rFonts w:ascii="Calibri" w:hAnsi="Calibri" w:cs="Calibri"/>
          <w:sz w:val="22"/>
          <w:szCs w:val="22"/>
          <w:lang w:val="en-IN"/>
        </w:rPr>
      </w:pPr>
      <w:r w:rsidRPr="00A86CD3">
        <w:rPr>
          <w:rFonts w:ascii="Calibri" w:hAnsi="Calibri" w:cs="Calibri"/>
          <w:sz w:val="22"/>
          <w:szCs w:val="22"/>
          <w:lang w:val="en-IN"/>
        </w:rPr>
        <w:t>Tools and Resources: SQL Server Management Tool, Security Tools, Monitoring Tools, Data Validation Tools</w:t>
      </w:r>
    </w:p>
    <w:p w14:paraId="3E041ED7" w14:textId="77777777" w:rsidR="00A86CD3" w:rsidRPr="00A86CD3" w:rsidRDefault="00A86CD3" w:rsidP="00455CEC">
      <w:pPr>
        <w:pStyle w:val="ListParagraph"/>
        <w:spacing w:line="480" w:lineRule="auto"/>
        <w:ind w:left="540"/>
        <w:rPr>
          <w:rFonts w:ascii="Calibri" w:hAnsi="Calibri" w:cs="Calibri"/>
          <w:sz w:val="22"/>
          <w:szCs w:val="22"/>
          <w:lang w:val="en-IN"/>
        </w:rPr>
      </w:pPr>
    </w:p>
    <w:p w14:paraId="3F1FFC5E" w14:textId="77777777" w:rsidR="00A86CD3" w:rsidRPr="00A86CD3" w:rsidRDefault="00A86CD3" w:rsidP="00455CEC">
      <w:pPr>
        <w:spacing w:line="480" w:lineRule="auto"/>
        <w:rPr>
          <w:rFonts w:ascii="Calibri" w:hAnsi="Calibri" w:cs="Calibri"/>
          <w:b/>
          <w:bCs/>
          <w:sz w:val="22"/>
          <w:szCs w:val="22"/>
          <w:lang w:val="en-IN"/>
        </w:rPr>
      </w:pPr>
      <w:r w:rsidRPr="00A86CD3">
        <w:rPr>
          <w:rFonts w:ascii="Calibri" w:hAnsi="Calibri" w:cs="Calibri"/>
          <w:b/>
          <w:bCs/>
          <w:sz w:val="22"/>
          <w:szCs w:val="22"/>
          <w:lang w:val="en-IN"/>
        </w:rPr>
        <w:t>PHASE IV: IMPLEMENTATION AND TESTING</w:t>
      </w:r>
    </w:p>
    <w:p w14:paraId="492168F5" w14:textId="77777777" w:rsidR="00A86CD3" w:rsidRPr="00A86CD3" w:rsidRDefault="00A86CD3" w:rsidP="00455CEC">
      <w:pPr>
        <w:spacing w:line="480" w:lineRule="auto"/>
        <w:rPr>
          <w:rFonts w:ascii="Calibri" w:hAnsi="Calibri" w:cs="Calibri"/>
          <w:b/>
          <w:bCs/>
          <w:sz w:val="22"/>
          <w:szCs w:val="22"/>
          <w:lang w:val="en-IN"/>
        </w:rPr>
      </w:pPr>
      <w:r w:rsidRPr="00A86CD3">
        <w:rPr>
          <w:rFonts w:ascii="Calibri" w:hAnsi="Calibri" w:cs="Calibri"/>
          <w:b/>
          <w:bCs/>
          <w:sz w:val="22"/>
          <w:szCs w:val="22"/>
          <w:lang w:val="en-IN"/>
        </w:rPr>
        <w:t>Objective</w:t>
      </w:r>
      <w:r w:rsidRPr="00A86CD3">
        <w:rPr>
          <w:rFonts w:ascii="Calibri" w:hAnsi="Calibri" w:cs="Calibri"/>
          <w:sz w:val="22"/>
          <w:szCs w:val="22"/>
          <w:lang w:val="en-IN"/>
        </w:rPr>
        <w:t xml:space="preserve">:  The system must be set up, configured, and thoroughly tested. </w:t>
      </w:r>
    </w:p>
    <w:p w14:paraId="21C44B6F" w14:textId="77777777" w:rsidR="00A86CD3" w:rsidRPr="00A86CD3" w:rsidRDefault="00A86CD3" w:rsidP="00455CEC">
      <w:pPr>
        <w:pStyle w:val="ListParagraph"/>
        <w:spacing w:line="480" w:lineRule="auto"/>
        <w:rPr>
          <w:rFonts w:ascii="Calibri" w:hAnsi="Calibri" w:cs="Calibri"/>
          <w:b/>
          <w:bCs/>
          <w:sz w:val="22"/>
          <w:szCs w:val="22"/>
          <w:lang w:val="en-IN"/>
        </w:rPr>
      </w:pPr>
    </w:p>
    <w:p w14:paraId="028E9F4B" w14:textId="77777777" w:rsidR="00A86CD3" w:rsidRPr="00A86CD3" w:rsidRDefault="00A86CD3" w:rsidP="00455CEC">
      <w:pPr>
        <w:pStyle w:val="ListParagraph"/>
        <w:numPr>
          <w:ilvl w:val="0"/>
          <w:numId w:val="10"/>
        </w:numPr>
        <w:spacing w:line="480" w:lineRule="auto"/>
        <w:rPr>
          <w:rFonts w:ascii="Calibri" w:hAnsi="Calibri" w:cs="Calibri"/>
          <w:b/>
          <w:bCs/>
          <w:sz w:val="22"/>
          <w:szCs w:val="22"/>
          <w:lang w:val="en-IN"/>
        </w:rPr>
      </w:pPr>
      <w:r w:rsidRPr="00A86CD3">
        <w:rPr>
          <w:rFonts w:ascii="Calibri" w:hAnsi="Calibri" w:cs="Calibri"/>
          <w:b/>
          <w:bCs/>
          <w:sz w:val="22"/>
          <w:szCs w:val="22"/>
          <w:lang w:val="en-IN"/>
        </w:rPr>
        <w:t xml:space="preserve"> Setup System Directory</w:t>
      </w:r>
    </w:p>
    <w:p w14:paraId="3481BC0A" w14:textId="77777777" w:rsidR="00A86CD3" w:rsidRPr="00A86CD3" w:rsidRDefault="00A86CD3" w:rsidP="00455CEC">
      <w:pPr>
        <w:pStyle w:val="ListParagraph"/>
        <w:spacing w:line="480" w:lineRule="auto"/>
        <w:rPr>
          <w:rFonts w:ascii="Calibri" w:hAnsi="Calibri" w:cs="Calibri"/>
          <w:sz w:val="22"/>
          <w:szCs w:val="22"/>
          <w:lang w:val="en-IN"/>
        </w:rPr>
      </w:pPr>
      <w:r w:rsidRPr="00A86CD3">
        <w:rPr>
          <w:rFonts w:ascii="Calibri" w:hAnsi="Calibri" w:cs="Calibri"/>
          <w:sz w:val="22"/>
          <w:szCs w:val="22"/>
          <w:lang w:val="en-IN"/>
        </w:rPr>
        <w:t xml:space="preserve">Resources: System Administrator and Technical Lead. </w:t>
      </w:r>
      <w:r w:rsidRPr="00A86CD3">
        <w:rPr>
          <w:rFonts w:ascii="Calibri" w:hAnsi="Calibri" w:cs="Calibri"/>
          <w:sz w:val="22"/>
          <w:szCs w:val="22"/>
          <w:lang w:val="en-IN"/>
        </w:rPr>
        <w:br/>
        <w:t xml:space="preserve">Active Directory and LDAP are two tools/resources. </w:t>
      </w:r>
      <w:r w:rsidRPr="00A86CD3">
        <w:rPr>
          <w:rFonts w:ascii="Calibri" w:hAnsi="Calibri" w:cs="Calibri"/>
          <w:sz w:val="22"/>
          <w:szCs w:val="22"/>
          <w:lang w:val="en-IN"/>
        </w:rPr>
        <w:br/>
        <w:t xml:space="preserve">Time allotted: One week. </w:t>
      </w:r>
    </w:p>
    <w:p w14:paraId="7017A386" w14:textId="77777777" w:rsidR="00A86CD3" w:rsidRPr="00A86CD3" w:rsidRDefault="00A86CD3" w:rsidP="00455CEC">
      <w:pPr>
        <w:pStyle w:val="ListParagraph"/>
        <w:spacing w:line="480" w:lineRule="auto"/>
        <w:rPr>
          <w:rFonts w:ascii="Calibri" w:hAnsi="Calibri" w:cs="Calibri"/>
          <w:sz w:val="22"/>
          <w:szCs w:val="22"/>
          <w:lang w:val="en-IN"/>
        </w:rPr>
      </w:pPr>
    </w:p>
    <w:p w14:paraId="55E93EFE" w14:textId="77777777" w:rsidR="00A86CD3" w:rsidRPr="00A86CD3" w:rsidRDefault="00A86CD3" w:rsidP="00455CEC">
      <w:pPr>
        <w:pStyle w:val="ListParagraph"/>
        <w:numPr>
          <w:ilvl w:val="0"/>
          <w:numId w:val="10"/>
        </w:numPr>
        <w:spacing w:line="480" w:lineRule="auto"/>
        <w:rPr>
          <w:rFonts w:ascii="Calibri" w:hAnsi="Calibri" w:cs="Calibri"/>
          <w:b/>
          <w:bCs/>
          <w:sz w:val="22"/>
          <w:szCs w:val="22"/>
          <w:lang w:val="en-IN"/>
        </w:rPr>
      </w:pPr>
      <w:r w:rsidRPr="00A86CD3">
        <w:rPr>
          <w:rFonts w:ascii="Calibri" w:hAnsi="Calibri" w:cs="Calibri"/>
          <w:b/>
          <w:bCs/>
          <w:sz w:val="22"/>
          <w:szCs w:val="22"/>
          <w:lang w:val="en-IN"/>
        </w:rPr>
        <w:t>Configure databases</w:t>
      </w:r>
    </w:p>
    <w:p w14:paraId="70228517" w14:textId="77777777" w:rsidR="00A86CD3" w:rsidRPr="00A86CD3" w:rsidRDefault="00A86CD3" w:rsidP="00455CEC">
      <w:pPr>
        <w:pStyle w:val="ListParagraph"/>
        <w:spacing w:line="480" w:lineRule="auto"/>
        <w:rPr>
          <w:rFonts w:ascii="Calibri" w:hAnsi="Calibri" w:cs="Calibri"/>
          <w:sz w:val="22"/>
          <w:szCs w:val="22"/>
          <w:lang w:val="en-IN"/>
        </w:rPr>
      </w:pPr>
      <w:r w:rsidRPr="00A86CD3">
        <w:rPr>
          <w:rFonts w:ascii="Calibri" w:hAnsi="Calibri" w:cs="Calibri"/>
          <w:sz w:val="22"/>
          <w:szCs w:val="22"/>
          <w:lang w:val="en-IN"/>
        </w:rPr>
        <w:t xml:space="preserve">Resources:  Database administrators (DBAs) and system administrators. </w:t>
      </w:r>
      <w:r w:rsidRPr="00A86CD3">
        <w:rPr>
          <w:rFonts w:ascii="Calibri" w:hAnsi="Calibri" w:cs="Calibri"/>
          <w:sz w:val="22"/>
          <w:szCs w:val="22"/>
          <w:lang w:val="en-IN"/>
        </w:rPr>
        <w:br/>
        <w:t xml:space="preserve">Database systems (MySQL and SQL Server). </w:t>
      </w:r>
      <w:r w:rsidRPr="00A86CD3">
        <w:rPr>
          <w:rFonts w:ascii="Calibri" w:hAnsi="Calibri" w:cs="Calibri"/>
          <w:sz w:val="22"/>
          <w:szCs w:val="22"/>
          <w:lang w:val="en-IN"/>
        </w:rPr>
        <w:br/>
        <w:t>Time Allocation: 1-2 weeks, depending on the database complexity.</w:t>
      </w:r>
    </w:p>
    <w:p w14:paraId="7758B5FE" w14:textId="77777777" w:rsidR="00A86CD3" w:rsidRPr="00A86CD3" w:rsidRDefault="00A86CD3" w:rsidP="00455CEC">
      <w:pPr>
        <w:pStyle w:val="ListParagraph"/>
        <w:spacing w:line="480" w:lineRule="auto"/>
        <w:rPr>
          <w:rFonts w:ascii="Calibri" w:hAnsi="Calibri" w:cs="Calibri"/>
          <w:b/>
          <w:bCs/>
          <w:sz w:val="22"/>
          <w:szCs w:val="22"/>
          <w:lang w:val="en-IN"/>
        </w:rPr>
      </w:pPr>
    </w:p>
    <w:p w14:paraId="214ACE2E" w14:textId="77777777" w:rsidR="00A86CD3" w:rsidRPr="00A86CD3" w:rsidRDefault="00A86CD3" w:rsidP="00455CEC">
      <w:pPr>
        <w:pStyle w:val="ListParagraph"/>
        <w:numPr>
          <w:ilvl w:val="0"/>
          <w:numId w:val="9"/>
        </w:numPr>
        <w:spacing w:line="480" w:lineRule="auto"/>
        <w:rPr>
          <w:rFonts w:ascii="Calibri" w:hAnsi="Calibri" w:cs="Calibri"/>
          <w:b/>
          <w:bCs/>
          <w:sz w:val="22"/>
          <w:szCs w:val="22"/>
          <w:lang w:val="en-IN"/>
        </w:rPr>
      </w:pPr>
      <w:r w:rsidRPr="00A86CD3">
        <w:rPr>
          <w:rFonts w:ascii="Calibri" w:hAnsi="Calibri" w:cs="Calibri"/>
          <w:b/>
          <w:bCs/>
          <w:sz w:val="22"/>
          <w:szCs w:val="22"/>
          <w:lang w:val="en-IN"/>
        </w:rPr>
        <w:t>M365 Configuration</w:t>
      </w:r>
    </w:p>
    <w:p w14:paraId="4DD48CC2" w14:textId="77777777" w:rsidR="00A86CD3" w:rsidRPr="00A86CD3" w:rsidRDefault="00A86CD3" w:rsidP="00455CEC">
      <w:pPr>
        <w:pStyle w:val="ListParagraph"/>
        <w:spacing w:line="480" w:lineRule="auto"/>
        <w:rPr>
          <w:rFonts w:ascii="Calibri" w:hAnsi="Calibri" w:cs="Calibri"/>
          <w:sz w:val="22"/>
          <w:szCs w:val="22"/>
          <w:lang w:val="en-IN"/>
        </w:rPr>
      </w:pPr>
      <w:r w:rsidRPr="00A86CD3">
        <w:rPr>
          <w:rFonts w:ascii="Calibri" w:hAnsi="Calibri" w:cs="Calibri"/>
          <w:sz w:val="22"/>
          <w:szCs w:val="22"/>
          <w:lang w:val="en-IN"/>
        </w:rPr>
        <w:t>Resources: System Administrator; IT Specialist.</w:t>
      </w:r>
      <w:r w:rsidRPr="00A86CD3">
        <w:rPr>
          <w:rFonts w:ascii="Calibri" w:hAnsi="Calibri" w:cs="Calibri"/>
          <w:sz w:val="22"/>
          <w:szCs w:val="22"/>
          <w:lang w:val="en-IN"/>
        </w:rPr>
        <w:br/>
        <w:t xml:space="preserve">Tools and resources include Microsoft 365 administration tools. </w:t>
      </w:r>
    </w:p>
    <w:p w14:paraId="6E28C458" w14:textId="77777777" w:rsidR="00A86CD3" w:rsidRPr="00A86CD3" w:rsidRDefault="00A86CD3" w:rsidP="00455CEC">
      <w:pPr>
        <w:pStyle w:val="ListParagraph"/>
        <w:spacing w:line="480" w:lineRule="auto"/>
        <w:rPr>
          <w:rFonts w:ascii="Calibri" w:hAnsi="Calibri" w:cs="Calibri"/>
          <w:sz w:val="22"/>
          <w:szCs w:val="22"/>
          <w:lang w:val="en-IN"/>
        </w:rPr>
      </w:pPr>
      <w:r w:rsidRPr="00A86CD3">
        <w:rPr>
          <w:rFonts w:ascii="Calibri" w:hAnsi="Calibri" w:cs="Calibri"/>
          <w:sz w:val="22"/>
          <w:szCs w:val="22"/>
          <w:lang w:val="en-IN"/>
        </w:rPr>
        <w:t xml:space="preserve">Time allotted: One week. </w:t>
      </w:r>
      <w:r w:rsidRPr="00A86CD3">
        <w:rPr>
          <w:rFonts w:ascii="Calibri" w:hAnsi="Calibri" w:cs="Calibri"/>
          <w:sz w:val="22"/>
          <w:szCs w:val="22"/>
          <w:lang w:val="en-IN"/>
        </w:rPr>
        <w:br/>
      </w:r>
    </w:p>
    <w:p w14:paraId="2D0143F4" w14:textId="77777777" w:rsidR="00A86CD3" w:rsidRPr="00A86CD3" w:rsidRDefault="00A86CD3" w:rsidP="00455CEC">
      <w:pPr>
        <w:pStyle w:val="ListParagraph"/>
        <w:numPr>
          <w:ilvl w:val="0"/>
          <w:numId w:val="9"/>
        </w:numPr>
        <w:spacing w:line="480" w:lineRule="auto"/>
        <w:rPr>
          <w:rFonts w:ascii="Calibri" w:hAnsi="Calibri" w:cs="Calibri"/>
          <w:b/>
          <w:bCs/>
          <w:sz w:val="22"/>
          <w:szCs w:val="22"/>
          <w:lang w:val="en-IN"/>
        </w:rPr>
      </w:pPr>
      <w:r w:rsidRPr="00A86CD3">
        <w:rPr>
          <w:rFonts w:ascii="Calibri" w:hAnsi="Calibri" w:cs="Calibri"/>
          <w:b/>
          <w:bCs/>
          <w:sz w:val="22"/>
          <w:szCs w:val="22"/>
          <w:lang w:val="en-IN"/>
        </w:rPr>
        <w:t>Data Migration</w:t>
      </w:r>
    </w:p>
    <w:p w14:paraId="2498B558" w14:textId="77777777" w:rsidR="00A86CD3" w:rsidRPr="00A86CD3" w:rsidRDefault="00A86CD3" w:rsidP="00455CEC">
      <w:pPr>
        <w:pStyle w:val="ListParagraph"/>
        <w:spacing w:line="480" w:lineRule="auto"/>
        <w:ind w:left="540"/>
        <w:rPr>
          <w:rFonts w:ascii="Calibri" w:hAnsi="Calibri" w:cs="Calibri"/>
          <w:sz w:val="22"/>
          <w:szCs w:val="22"/>
          <w:lang w:val="en-IN"/>
        </w:rPr>
      </w:pPr>
      <w:r w:rsidRPr="00A86CD3">
        <w:rPr>
          <w:rFonts w:ascii="Calibri" w:hAnsi="Calibri" w:cs="Calibri"/>
          <w:sz w:val="22"/>
          <w:szCs w:val="22"/>
          <w:lang w:val="en-IN"/>
        </w:rPr>
        <w:t xml:space="preserve">Resources: Data Engineer and DBA. </w:t>
      </w:r>
      <w:r w:rsidRPr="00A86CD3">
        <w:rPr>
          <w:rFonts w:ascii="Calibri" w:hAnsi="Calibri" w:cs="Calibri"/>
          <w:sz w:val="22"/>
          <w:szCs w:val="22"/>
          <w:lang w:val="en-IN"/>
        </w:rPr>
        <w:br/>
        <w:t xml:space="preserve">Tools and resources for data migration include AWS Data Migration Service and Azure Data Factory. </w:t>
      </w:r>
      <w:r w:rsidRPr="00A86CD3">
        <w:rPr>
          <w:rFonts w:ascii="Calibri" w:hAnsi="Calibri" w:cs="Calibri"/>
          <w:sz w:val="22"/>
          <w:szCs w:val="22"/>
          <w:lang w:val="en-IN"/>
        </w:rPr>
        <w:br/>
        <w:t xml:space="preserve">Time allocation: 2–3 weeks, depending on data volume. </w:t>
      </w:r>
    </w:p>
    <w:p w14:paraId="1171B24F" w14:textId="77777777" w:rsidR="00A86CD3" w:rsidRPr="00A86CD3" w:rsidRDefault="00A86CD3" w:rsidP="00455CEC">
      <w:pPr>
        <w:pStyle w:val="ListParagraph"/>
        <w:spacing w:line="480" w:lineRule="auto"/>
        <w:rPr>
          <w:rFonts w:ascii="Calibri" w:hAnsi="Calibri" w:cs="Calibri"/>
          <w:sz w:val="22"/>
          <w:szCs w:val="22"/>
          <w:lang w:val="en-IN"/>
        </w:rPr>
      </w:pPr>
    </w:p>
    <w:p w14:paraId="51D24329" w14:textId="77777777" w:rsidR="00A86CD3" w:rsidRPr="00A86CD3" w:rsidRDefault="00A86CD3" w:rsidP="00455CEC">
      <w:pPr>
        <w:pStyle w:val="ListParagraph"/>
        <w:numPr>
          <w:ilvl w:val="0"/>
          <w:numId w:val="9"/>
        </w:numPr>
        <w:spacing w:line="480" w:lineRule="auto"/>
        <w:rPr>
          <w:rFonts w:ascii="Calibri" w:hAnsi="Calibri" w:cs="Calibri"/>
          <w:sz w:val="22"/>
          <w:szCs w:val="22"/>
          <w:lang w:val="en-IN"/>
        </w:rPr>
      </w:pPr>
      <w:r w:rsidRPr="00A86CD3">
        <w:rPr>
          <w:rFonts w:ascii="Calibri" w:hAnsi="Calibri" w:cs="Calibri"/>
          <w:b/>
          <w:bCs/>
          <w:sz w:val="22"/>
          <w:szCs w:val="22"/>
          <w:lang w:val="en-IN"/>
        </w:rPr>
        <w:t>Pilot Testing</w:t>
      </w:r>
    </w:p>
    <w:p w14:paraId="0A675A28" w14:textId="77777777" w:rsidR="00A86CD3" w:rsidRPr="00A86CD3" w:rsidRDefault="00A86CD3" w:rsidP="00455CEC">
      <w:pPr>
        <w:pStyle w:val="ListParagraph"/>
        <w:spacing w:line="480" w:lineRule="auto"/>
        <w:rPr>
          <w:rFonts w:ascii="Calibri" w:hAnsi="Calibri" w:cs="Calibri"/>
          <w:sz w:val="22"/>
          <w:szCs w:val="22"/>
          <w:lang w:val="en-IN"/>
        </w:rPr>
      </w:pPr>
      <w:r w:rsidRPr="00A86CD3">
        <w:rPr>
          <w:rFonts w:ascii="Calibri" w:hAnsi="Calibri" w:cs="Calibri"/>
          <w:sz w:val="22"/>
          <w:szCs w:val="22"/>
          <w:lang w:val="en-IN"/>
        </w:rPr>
        <w:t xml:space="preserve">Resources: QA Team and Key Users. </w:t>
      </w:r>
      <w:r w:rsidRPr="00A86CD3">
        <w:rPr>
          <w:rFonts w:ascii="Calibri" w:hAnsi="Calibri" w:cs="Calibri"/>
          <w:sz w:val="22"/>
          <w:szCs w:val="22"/>
          <w:lang w:val="en-IN"/>
        </w:rPr>
        <w:br/>
        <w:t xml:space="preserve">Tools and resources include test environments and automated testing tools (Selenium, JUnit). </w:t>
      </w:r>
      <w:r w:rsidRPr="00A86CD3">
        <w:rPr>
          <w:rFonts w:ascii="Calibri" w:hAnsi="Calibri" w:cs="Calibri"/>
          <w:sz w:val="22"/>
          <w:szCs w:val="22"/>
          <w:lang w:val="en-IN"/>
        </w:rPr>
        <w:br/>
        <w:t>Time Allocated: Two weeks.</w:t>
      </w:r>
    </w:p>
    <w:p w14:paraId="39FA7757" w14:textId="77777777" w:rsidR="00A86CD3" w:rsidRDefault="00A86CD3" w:rsidP="00455CEC">
      <w:pPr>
        <w:pStyle w:val="ListParagraph"/>
        <w:spacing w:line="480" w:lineRule="auto"/>
        <w:rPr>
          <w:rFonts w:ascii="Calibri" w:hAnsi="Calibri" w:cs="Calibri"/>
          <w:sz w:val="22"/>
          <w:szCs w:val="22"/>
          <w:lang w:val="en-IN"/>
        </w:rPr>
      </w:pPr>
    </w:p>
    <w:p w14:paraId="1A06AD17" w14:textId="77777777" w:rsidR="00397016" w:rsidRDefault="00397016" w:rsidP="00455CEC">
      <w:pPr>
        <w:pStyle w:val="ListParagraph"/>
        <w:spacing w:line="480" w:lineRule="auto"/>
        <w:rPr>
          <w:rFonts w:ascii="Calibri" w:hAnsi="Calibri" w:cs="Calibri"/>
          <w:sz w:val="22"/>
          <w:szCs w:val="22"/>
          <w:lang w:val="en-IN"/>
        </w:rPr>
      </w:pPr>
    </w:p>
    <w:p w14:paraId="46F7921C" w14:textId="77777777" w:rsidR="00397016" w:rsidRDefault="00397016" w:rsidP="00455CEC">
      <w:pPr>
        <w:pStyle w:val="ListParagraph"/>
        <w:spacing w:line="480" w:lineRule="auto"/>
        <w:rPr>
          <w:rFonts w:ascii="Calibri" w:hAnsi="Calibri" w:cs="Calibri"/>
          <w:sz w:val="22"/>
          <w:szCs w:val="22"/>
          <w:lang w:val="en-IN"/>
        </w:rPr>
      </w:pPr>
    </w:p>
    <w:p w14:paraId="64B6A852" w14:textId="77777777" w:rsidR="00397016" w:rsidRPr="00A86CD3" w:rsidRDefault="00397016" w:rsidP="00455CEC">
      <w:pPr>
        <w:pStyle w:val="ListParagraph"/>
        <w:spacing w:line="480" w:lineRule="auto"/>
        <w:rPr>
          <w:rFonts w:ascii="Calibri" w:hAnsi="Calibri" w:cs="Calibri"/>
          <w:sz w:val="22"/>
          <w:szCs w:val="22"/>
          <w:lang w:val="en-IN"/>
        </w:rPr>
      </w:pPr>
    </w:p>
    <w:p w14:paraId="58C11108" w14:textId="77777777" w:rsidR="00A86CD3" w:rsidRPr="00A86CD3" w:rsidRDefault="00A86CD3" w:rsidP="00455CEC">
      <w:pPr>
        <w:pStyle w:val="ListParagraph"/>
        <w:numPr>
          <w:ilvl w:val="0"/>
          <w:numId w:val="9"/>
        </w:numPr>
        <w:spacing w:line="480" w:lineRule="auto"/>
        <w:rPr>
          <w:rFonts w:ascii="Calibri" w:hAnsi="Calibri" w:cs="Calibri"/>
          <w:b/>
          <w:bCs/>
          <w:sz w:val="22"/>
          <w:szCs w:val="22"/>
          <w:lang w:val="en-IN"/>
        </w:rPr>
      </w:pPr>
      <w:r w:rsidRPr="00A86CD3">
        <w:rPr>
          <w:rFonts w:ascii="Calibri" w:hAnsi="Calibri" w:cs="Calibri"/>
          <w:b/>
          <w:bCs/>
          <w:sz w:val="22"/>
          <w:szCs w:val="22"/>
          <w:lang w:val="en-IN"/>
        </w:rPr>
        <w:lastRenderedPageBreak/>
        <w:t>Provide security roles and user permissions.</w:t>
      </w:r>
    </w:p>
    <w:p w14:paraId="61EE8C96" w14:textId="48EF012A" w:rsidR="00A86CD3" w:rsidRDefault="00A86CD3" w:rsidP="00D72D66">
      <w:pPr>
        <w:pStyle w:val="ListParagraph"/>
        <w:spacing w:line="480" w:lineRule="auto"/>
        <w:rPr>
          <w:rFonts w:ascii="Calibri" w:hAnsi="Calibri" w:cs="Calibri"/>
          <w:sz w:val="22"/>
          <w:szCs w:val="22"/>
          <w:lang w:val="en-IN"/>
        </w:rPr>
      </w:pPr>
      <w:r w:rsidRPr="00A86CD3">
        <w:rPr>
          <w:rFonts w:ascii="Calibri" w:hAnsi="Calibri" w:cs="Calibri"/>
          <w:sz w:val="22"/>
          <w:szCs w:val="22"/>
          <w:lang w:val="en-IN"/>
        </w:rPr>
        <w:t>Resources: System Administrator, Security Specialist.</w:t>
      </w:r>
      <w:r w:rsidRPr="00A86CD3">
        <w:rPr>
          <w:rFonts w:ascii="Calibri" w:hAnsi="Calibri" w:cs="Calibri"/>
          <w:sz w:val="22"/>
          <w:szCs w:val="22"/>
          <w:lang w:val="en-IN"/>
        </w:rPr>
        <w:br/>
        <w:t>Tools/Resources: Active Directory and RBAC tools.</w:t>
      </w:r>
      <w:r w:rsidRPr="00A86CD3">
        <w:rPr>
          <w:rFonts w:ascii="Calibri" w:hAnsi="Calibri" w:cs="Calibri"/>
          <w:sz w:val="22"/>
          <w:szCs w:val="22"/>
          <w:lang w:val="en-IN"/>
        </w:rPr>
        <w:br/>
        <w:t>Time allotted: One week.</w:t>
      </w:r>
    </w:p>
    <w:p w14:paraId="3F12E8D0" w14:textId="77777777" w:rsidR="00D72D66" w:rsidRPr="00D72D66" w:rsidRDefault="00D72D66" w:rsidP="00D72D66">
      <w:pPr>
        <w:pStyle w:val="ListParagraph"/>
        <w:spacing w:line="480" w:lineRule="auto"/>
        <w:rPr>
          <w:rFonts w:ascii="Calibri" w:hAnsi="Calibri" w:cs="Calibri"/>
          <w:sz w:val="22"/>
          <w:szCs w:val="22"/>
          <w:lang w:val="en-IN"/>
        </w:rPr>
      </w:pPr>
    </w:p>
    <w:p w14:paraId="1794422B" w14:textId="77777777" w:rsidR="00A86CD3" w:rsidRPr="00A86CD3" w:rsidRDefault="00A86CD3" w:rsidP="00455CEC">
      <w:pPr>
        <w:pStyle w:val="ListParagraph"/>
        <w:numPr>
          <w:ilvl w:val="0"/>
          <w:numId w:val="9"/>
        </w:numPr>
        <w:spacing w:line="480" w:lineRule="auto"/>
        <w:rPr>
          <w:rFonts w:ascii="Calibri" w:hAnsi="Calibri" w:cs="Calibri"/>
          <w:b/>
          <w:bCs/>
          <w:sz w:val="22"/>
          <w:szCs w:val="22"/>
          <w:lang w:val="en-IN"/>
        </w:rPr>
      </w:pPr>
      <w:r w:rsidRPr="00A86CD3">
        <w:rPr>
          <w:rFonts w:ascii="Calibri" w:hAnsi="Calibri" w:cs="Calibri"/>
          <w:b/>
          <w:bCs/>
          <w:sz w:val="22"/>
          <w:szCs w:val="22"/>
          <w:lang w:val="en-IN"/>
        </w:rPr>
        <w:t>Risk Mitigation</w:t>
      </w:r>
    </w:p>
    <w:p w14:paraId="2DBB1FC6" w14:textId="77777777" w:rsidR="00A86CD3" w:rsidRPr="00A86CD3" w:rsidRDefault="00A86CD3" w:rsidP="00455CEC">
      <w:pPr>
        <w:pStyle w:val="ListParagraph"/>
        <w:spacing w:line="480" w:lineRule="auto"/>
        <w:ind w:left="540"/>
        <w:rPr>
          <w:rFonts w:ascii="Calibri" w:hAnsi="Calibri" w:cs="Calibri"/>
          <w:sz w:val="22"/>
          <w:szCs w:val="22"/>
          <w:lang w:val="en-IN"/>
        </w:rPr>
      </w:pPr>
      <w:r w:rsidRPr="00A86CD3">
        <w:rPr>
          <w:rFonts w:ascii="Calibri" w:hAnsi="Calibri" w:cs="Calibri"/>
          <w:sz w:val="22"/>
          <w:szCs w:val="22"/>
          <w:lang w:val="en-IN"/>
        </w:rPr>
        <w:t>Resources: Risk Manager and Project Manager.</w:t>
      </w:r>
      <w:r w:rsidRPr="00A86CD3">
        <w:rPr>
          <w:rFonts w:ascii="Calibri" w:hAnsi="Calibri" w:cs="Calibri"/>
          <w:sz w:val="22"/>
          <w:szCs w:val="22"/>
          <w:lang w:val="en-IN"/>
        </w:rPr>
        <w:br/>
        <w:t>Tools and resources for risk management include Risk Watch and Cura.</w:t>
      </w:r>
      <w:r w:rsidRPr="00A86CD3">
        <w:rPr>
          <w:rFonts w:ascii="Calibri" w:hAnsi="Calibri" w:cs="Calibri"/>
          <w:sz w:val="22"/>
          <w:szCs w:val="22"/>
          <w:lang w:val="en-IN"/>
        </w:rPr>
        <w:br/>
        <w:t>Time Allocation: Continuous activity during implementation.</w:t>
      </w:r>
      <w:r w:rsidRPr="00A86CD3">
        <w:rPr>
          <w:rFonts w:ascii="Calibri" w:hAnsi="Calibri" w:cs="Calibri"/>
          <w:sz w:val="22"/>
          <w:szCs w:val="22"/>
          <w:lang w:val="en-IN"/>
        </w:rPr>
        <w:br/>
      </w:r>
    </w:p>
    <w:p w14:paraId="7EBEB296" w14:textId="77777777" w:rsidR="00A86CD3" w:rsidRPr="00A86CD3" w:rsidRDefault="00A86CD3" w:rsidP="00455CEC">
      <w:pPr>
        <w:pStyle w:val="ListParagraph"/>
        <w:numPr>
          <w:ilvl w:val="0"/>
          <w:numId w:val="9"/>
        </w:numPr>
        <w:spacing w:line="480" w:lineRule="auto"/>
        <w:rPr>
          <w:rFonts w:ascii="Calibri" w:hAnsi="Calibri" w:cs="Calibri"/>
          <w:b/>
          <w:bCs/>
          <w:sz w:val="22"/>
          <w:szCs w:val="22"/>
          <w:lang w:val="en-IN"/>
        </w:rPr>
      </w:pPr>
      <w:r w:rsidRPr="00A86CD3">
        <w:rPr>
          <w:rFonts w:ascii="Calibri" w:hAnsi="Calibri" w:cs="Calibri"/>
          <w:b/>
          <w:bCs/>
          <w:sz w:val="22"/>
          <w:szCs w:val="22"/>
          <w:lang w:val="en-IN"/>
        </w:rPr>
        <w:t xml:space="preserve">User Acceptance Testing (UAT) </w:t>
      </w:r>
    </w:p>
    <w:p w14:paraId="74D62584" w14:textId="77777777" w:rsidR="00A86CD3" w:rsidRPr="00A86CD3" w:rsidRDefault="00A86CD3" w:rsidP="00455CEC">
      <w:pPr>
        <w:pStyle w:val="ListParagraph"/>
        <w:spacing w:line="480" w:lineRule="auto"/>
        <w:ind w:left="540"/>
        <w:rPr>
          <w:rFonts w:ascii="Calibri" w:hAnsi="Calibri" w:cs="Calibri"/>
          <w:sz w:val="22"/>
          <w:szCs w:val="22"/>
          <w:lang w:val="en-IN"/>
        </w:rPr>
      </w:pPr>
      <w:r w:rsidRPr="00A86CD3">
        <w:rPr>
          <w:rFonts w:ascii="Calibri" w:hAnsi="Calibri" w:cs="Calibri"/>
          <w:sz w:val="22"/>
          <w:szCs w:val="22"/>
          <w:lang w:val="en-IN"/>
        </w:rPr>
        <w:t>Resources, including Business Analysts, Key Stakeholders, and the QA Team.</w:t>
      </w:r>
      <w:r w:rsidRPr="00A86CD3">
        <w:rPr>
          <w:rFonts w:ascii="Calibri" w:hAnsi="Calibri" w:cs="Calibri"/>
          <w:sz w:val="22"/>
          <w:szCs w:val="22"/>
          <w:lang w:val="en-IN"/>
        </w:rPr>
        <w:br/>
        <w:t>Tools/resources include UAT software and feedback tools.</w:t>
      </w:r>
      <w:r w:rsidRPr="00A86CD3">
        <w:rPr>
          <w:rFonts w:ascii="Calibri" w:hAnsi="Calibri" w:cs="Calibri"/>
          <w:sz w:val="22"/>
          <w:szCs w:val="22"/>
          <w:lang w:val="en-IN"/>
        </w:rPr>
        <w:br/>
        <w:t>Time allocation: 1-2 weeks.</w:t>
      </w:r>
      <w:r w:rsidRPr="00A86CD3">
        <w:rPr>
          <w:rFonts w:ascii="Calibri" w:hAnsi="Calibri" w:cs="Calibri"/>
          <w:sz w:val="22"/>
          <w:szCs w:val="22"/>
          <w:lang w:val="en-IN"/>
        </w:rPr>
        <w:br/>
      </w:r>
    </w:p>
    <w:p w14:paraId="566A3110" w14:textId="77777777" w:rsidR="00A86CD3" w:rsidRPr="00A86CD3" w:rsidRDefault="00A86CD3" w:rsidP="00455CEC">
      <w:pPr>
        <w:spacing w:line="480" w:lineRule="auto"/>
        <w:rPr>
          <w:rFonts w:ascii="Calibri" w:hAnsi="Calibri" w:cs="Calibri"/>
          <w:sz w:val="22"/>
          <w:szCs w:val="22"/>
          <w:lang w:val="en-IN"/>
        </w:rPr>
      </w:pPr>
      <w:r w:rsidRPr="00A86CD3">
        <w:rPr>
          <w:rFonts w:ascii="Calibri" w:hAnsi="Calibri" w:cs="Calibri"/>
          <w:b/>
          <w:bCs/>
          <w:sz w:val="22"/>
          <w:szCs w:val="22"/>
          <w:lang w:val="en-IN"/>
        </w:rPr>
        <w:t>Deliverables:</w:t>
      </w:r>
      <w:r w:rsidRPr="00A86CD3">
        <w:rPr>
          <w:rFonts w:ascii="Calibri" w:hAnsi="Calibri" w:cs="Calibri"/>
          <w:sz w:val="22"/>
          <w:szCs w:val="22"/>
          <w:lang w:val="en-IN"/>
        </w:rPr>
        <w:br/>
        <w:t>Configure system components.</w:t>
      </w:r>
      <w:r w:rsidRPr="00A86CD3">
        <w:rPr>
          <w:rFonts w:ascii="Calibri" w:hAnsi="Calibri" w:cs="Calibri"/>
          <w:sz w:val="22"/>
          <w:szCs w:val="22"/>
          <w:lang w:val="en-IN"/>
        </w:rPr>
        <w:br/>
        <w:t>System testing and UAT reports.</w:t>
      </w:r>
      <w:r w:rsidRPr="00A86CD3">
        <w:rPr>
          <w:rFonts w:ascii="Calibri" w:hAnsi="Calibri" w:cs="Calibri"/>
          <w:sz w:val="22"/>
          <w:szCs w:val="22"/>
          <w:lang w:val="en-IN"/>
        </w:rPr>
        <w:br/>
        <w:t>Configure security roles and permissions.</w:t>
      </w:r>
      <w:r w:rsidRPr="00A86CD3">
        <w:rPr>
          <w:rFonts w:ascii="Calibri" w:hAnsi="Calibri" w:cs="Calibri"/>
          <w:sz w:val="22"/>
          <w:szCs w:val="22"/>
          <w:lang w:val="en-IN"/>
        </w:rPr>
        <w:br/>
        <w:t>Data migration completion</w:t>
      </w:r>
    </w:p>
    <w:p w14:paraId="42E9133F" w14:textId="77777777" w:rsidR="00A86CD3" w:rsidRDefault="00A86CD3" w:rsidP="00455CEC">
      <w:pPr>
        <w:spacing w:line="480" w:lineRule="auto"/>
        <w:rPr>
          <w:rFonts w:ascii="Calibri" w:hAnsi="Calibri" w:cs="Calibri"/>
          <w:sz w:val="22"/>
          <w:szCs w:val="22"/>
          <w:lang w:val="en-IN"/>
        </w:rPr>
      </w:pPr>
    </w:p>
    <w:p w14:paraId="310C2661" w14:textId="77777777" w:rsidR="00067FD6" w:rsidRDefault="00067FD6" w:rsidP="00455CEC">
      <w:pPr>
        <w:spacing w:line="480" w:lineRule="auto"/>
        <w:rPr>
          <w:rFonts w:ascii="Calibri" w:hAnsi="Calibri" w:cs="Calibri"/>
          <w:sz w:val="22"/>
          <w:szCs w:val="22"/>
          <w:lang w:val="en-IN"/>
        </w:rPr>
      </w:pPr>
    </w:p>
    <w:p w14:paraId="556CEA8E" w14:textId="77777777" w:rsidR="00067FD6" w:rsidRPr="00A86CD3" w:rsidRDefault="00067FD6" w:rsidP="00455CEC">
      <w:pPr>
        <w:spacing w:line="480" w:lineRule="auto"/>
        <w:rPr>
          <w:rFonts w:ascii="Calibri" w:hAnsi="Calibri" w:cs="Calibri"/>
          <w:sz w:val="22"/>
          <w:szCs w:val="22"/>
          <w:lang w:val="en-IN"/>
        </w:rPr>
      </w:pPr>
    </w:p>
    <w:p w14:paraId="029428F7" w14:textId="77777777" w:rsidR="00A86CD3" w:rsidRPr="00A86CD3" w:rsidRDefault="00A86CD3" w:rsidP="00455CEC">
      <w:pPr>
        <w:spacing w:line="480" w:lineRule="auto"/>
        <w:rPr>
          <w:rFonts w:ascii="Calibri" w:hAnsi="Calibri" w:cs="Calibri"/>
          <w:b/>
          <w:bCs/>
          <w:sz w:val="22"/>
          <w:szCs w:val="22"/>
          <w:lang w:val="en-IN"/>
        </w:rPr>
      </w:pPr>
      <w:r w:rsidRPr="00A86CD3">
        <w:rPr>
          <w:rFonts w:ascii="Calibri" w:hAnsi="Calibri" w:cs="Calibri"/>
          <w:b/>
          <w:bCs/>
          <w:sz w:val="22"/>
          <w:szCs w:val="22"/>
          <w:lang w:val="en-IN"/>
        </w:rPr>
        <w:lastRenderedPageBreak/>
        <w:t>PHASE V: TRAINING AND SUPPORT</w:t>
      </w:r>
    </w:p>
    <w:p w14:paraId="08F42D61" w14:textId="77777777" w:rsidR="00A86CD3" w:rsidRPr="00A86CD3" w:rsidRDefault="00A86CD3" w:rsidP="00455CEC">
      <w:pPr>
        <w:spacing w:line="480" w:lineRule="auto"/>
        <w:rPr>
          <w:rFonts w:ascii="Calibri" w:hAnsi="Calibri" w:cs="Calibri"/>
          <w:b/>
          <w:bCs/>
          <w:sz w:val="22"/>
          <w:szCs w:val="22"/>
          <w:lang w:val="en-IN"/>
        </w:rPr>
      </w:pPr>
      <w:r w:rsidRPr="00A86CD3">
        <w:rPr>
          <w:rFonts w:ascii="Calibri" w:hAnsi="Calibri" w:cs="Calibri"/>
          <w:b/>
          <w:bCs/>
          <w:sz w:val="22"/>
          <w:szCs w:val="22"/>
          <w:lang w:val="en-IN"/>
        </w:rPr>
        <w:t>Objective:</w:t>
      </w:r>
      <w:r w:rsidRPr="00A86CD3">
        <w:rPr>
          <w:rFonts w:ascii="Calibri" w:hAnsi="Calibri" w:cs="Calibri"/>
          <w:sz w:val="22"/>
          <w:szCs w:val="22"/>
          <w:lang w:val="en-IN"/>
        </w:rPr>
        <w:t xml:space="preserve"> Ensure that clients are trained, and the system is supported after implementation.</w:t>
      </w:r>
    </w:p>
    <w:p w14:paraId="1A7D84B6" w14:textId="77777777" w:rsidR="00A86CD3" w:rsidRPr="00A86CD3" w:rsidRDefault="00A86CD3" w:rsidP="00455CEC">
      <w:pPr>
        <w:spacing w:line="480" w:lineRule="auto"/>
        <w:rPr>
          <w:rFonts w:ascii="Calibri" w:hAnsi="Calibri" w:cs="Calibri"/>
          <w:b/>
          <w:bCs/>
          <w:sz w:val="22"/>
          <w:szCs w:val="22"/>
          <w:lang w:val="en-IN"/>
        </w:rPr>
      </w:pPr>
    </w:p>
    <w:p w14:paraId="5C58F380" w14:textId="77777777" w:rsidR="00A86CD3" w:rsidRPr="00A86CD3" w:rsidRDefault="00A86CD3" w:rsidP="00455CEC">
      <w:pPr>
        <w:pStyle w:val="ListParagraph"/>
        <w:numPr>
          <w:ilvl w:val="0"/>
          <w:numId w:val="9"/>
        </w:numPr>
        <w:spacing w:line="480" w:lineRule="auto"/>
        <w:rPr>
          <w:rFonts w:ascii="Calibri" w:hAnsi="Calibri" w:cs="Calibri"/>
          <w:b/>
          <w:bCs/>
          <w:sz w:val="22"/>
          <w:szCs w:val="22"/>
          <w:lang w:val="en-IN"/>
        </w:rPr>
      </w:pPr>
      <w:r w:rsidRPr="00A86CD3">
        <w:rPr>
          <w:rFonts w:ascii="Calibri" w:hAnsi="Calibri" w:cs="Calibri"/>
          <w:b/>
          <w:bCs/>
          <w:sz w:val="22"/>
          <w:szCs w:val="22"/>
          <w:lang w:val="en-IN"/>
        </w:rPr>
        <w:t>Training sessions </w:t>
      </w:r>
    </w:p>
    <w:p w14:paraId="5B826BB3" w14:textId="77777777" w:rsidR="00A86CD3" w:rsidRPr="00A86CD3" w:rsidRDefault="00A86CD3" w:rsidP="00455CEC">
      <w:pPr>
        <w:pStyle w:val="ListParagraph"/>
        <w:spacing w:line="480" w:lineRule="auto"/>
        <w:ind w:left="540"/>
        <w:rPr>
          <w:rFonts w:ascii="Calibri" w:hAnsi="Calibri" w:cs="Calibri"/>
          <w:sz w:val="22"/>
          <w:szCs w:val="22"/>
          <w:lang w:val="en-IN"/>
        </w:rPr>
      </w:pPr>
      <w:r w:rsidRPr="00A86CD3">
        <w:rPr>
          <w:rFonts w:ascii="Calibri" w:hAnsi="Calibri" w:cs="Calibri"/>
          <w:sz w:val="22"/>
          <w:szCs w:val="22"/>
          <w:lang w:val="en-IN"/>
        </w:rPr>
        <w:t>Resources: Trainers and IT support.</w:t>
      </w:r>
      <w:r w:rsidRPr="00A86CD3">
        <w:rPr>
          <w:rFonts w:ascii="Calibri" w:hAnsi="Calibri" w:cs="Calibri"/>
          <w:sz w:val="22"/>
          <w:szCs w:val="22"/>
          <w:lang w:val="en-IN"/>
        </w:rPr>
        <w:br/>
        <w:t>Tools and resources:  learning management system (LMS), documentation, and instructions.</w:t>
      </w:r>
      <w:r w:rsidRPr="00A86CD3">
        <w:rPr>
          <w:rFonts w:ascii="Calibri" w:hAnsi="Calibri" w:cs="Calibri"/>
          <w:sz w:val="22"/>
          <w:szCs w:val="22"/>
          <w:lang w:val="en-IN"/>
        </w:rPr>
        <w:br/>
        <w:t>Time Allocation: 1-2 weeks for various training sessions according to user roles.</w:t>
      </w:r>
    </w:p>
    <w:p w14:paraId="356A8D4A" w14:textId="77777777" w:rsidR="00A86CD3" w:rsidRPr="00A86CD3" w:rsidRDefault="00A86CD3" w:rsidP="00455CEC">
      <w:pPr>
        <w:pStyle w:val="ListParagraph"/>
        <w:spacing w:line="480" w:lineRule="auto"/>
        <w:ind w:left="540"/>
        <w:rPr>
          <w:rFonts w:ascii="Calibri" w:hAnsi="Calibri" w:cs="Calibri"/>
          <w:sz w:val="22"/>
          <w:szCs w:val="22"/>
          <w:lang w:val="en-IN"/>
        </w:rPr>
      </w:pPr>
    </w:p>
    <w:p w14:paraId="53BB32DD" w14:textId="77777777" w:rsidR="00A86CD3" w:rsidRPr="00A86CD3" w:rsidRDefault="00A86CD3" w:rsidP="00455CEC">
      <w:pPr>
        <w:pStyle w:val="ListParagraph"/>
        <w:numPr>
          <w:ilvl w:val="0"/>
          <w:numId w:val="9"/>
        </w:numPr>
        <w:spacing w:line="480" w:lineRule="auto"/>
        <w:rPr>
          <w:rFonts w:ascii="Calibri" w:hAnsi="Calibri" w:cs="Calibri"/>
          <w:sz w:val="22"/>
          <w:szCs w:val="22"/>
          <w:lang w:val="en-IN"/>
        </w:rPr>
      </w:pPr>
      <w:r w:rsidRPr="00A86CD3">
        <w:rPr>
          <w:rFonts w:ascii="Calibri" w:hAnsi="Calibri" w:cs="Calibri"/>
          <w:b/>
          <w:bCs/>
          <w:sz w:val="22"/>
          <w:szCs w:val="22"/>
          <w:lang w:val="en-IN"/>
        </w:rPr>
        <w:t>post-implementation system monitoring </w:t>
      </w:r>
    </w:p>
    <w:p w14:paraId="4F9B201A" w14:textId="77777777" w:rsidR="00A86CD3" w:rsidRPr="00A86CD3" w:rsidRDefault="00A86CD3" w:rsidP="00455CEC">
      <w:pPr>
        <w:pStyle w:val="ListParagraph"/>
        <w:spacing w:line="480" w:lineRule="auto"/>
        <w:ind w:left="540"/>
        <w:rPr>
          <w:rFonts w:ascii="Calibri" w:hAnsi="Calibri" w:cs="Calibri"/>
          <w:sz w:val="22"/>
          <w:szCs w:val="22"/>
          <w:lang w:val="en-IN"/>
        </w:rPr>
      </w:pPr>
      <w:r w:rsidRPr="00A86CD3">
        <w:rPr>
          <w:rFonts w:ascii="Calibri" w:hAnsi="Calibri" w:cs="Calibri"/>
          <w:sz w:val="22"/>
          <w:szCs w:val="22"/>
          <w:lang w:val="en-IN"/>
        </w:rPr>
        <w:t>Resources: IT support and system administrators.</w:t>
      </w:r>
      <w:r w:rsidRPr="00A86CD3">
        <w:rPr>
          <w:rFonts w:ascii="Calibri" w:hAnsi="Calibri" w:cs="Calibri"/>
          <w:sz w:val="22"/>
          <w:szCs w:val="22"/>
          <w:lang w:val="en-IN"/>
        </w:rPr>
        <w:br/>
        <w:t>Tools and resources: Monitoring tools.</w:t>
      </w:r>
      <w:r w:rsidRPr="00A86CD3">
        <w:rPr>
          <w:rFonts w:ascii="Calibri" w:hAnsi="Calibri" w:cs="Calibri"/>
          <w:sz w:val="22"/>
          <w:szCs w:val="22"/>
          <w:lang w:val="en-IN"/>
        </w:rPr>
        <w:br/>
        <w:t>Time allocation: Ongoing during the early post-implementation period (1-2 months).</w:t>
      </w:r>
    </w:p>
    <w:p w14:paraId="0D2B5ACB" w14:textId="77777777" w:rsidR="00A86CD3" w:rsidRPr="00A86CD3" w:rsidRDefault="00A86CD3" w:rsidP="00455CEC">
      <w:pPr>
        <w:pStyle w:val="ListParagraph"/>
        <w:spacing w:line="480" w:lineRule="auto"/>
        <w:ind w:left="540"/>
        <w:rPr>
          <w:rFonts w:ascii="Calibri" w:hAnsi="Calibri" w:cs="Calibri"/>
          <w:sz w:val="22"/>
          <w:szCs w:val="22"/>
          <w:lang w:val="en-IN"/>
        </w:rPr>
      </w:pPr>
    </w:p>
    <w:p w14:paraId="5346CCF3" w14:textId="77777777" w:rsidR="00A86CD3" w:rsidRPr="00A86CD3" w:rsidRDefault="00A86CD3" w:rsidP="00455CEC">
      <w:pPr>
        <w:pStyle w:val="ListParagraph"/>
        <w:numPr>
          <w:ilvl w:val="0"/>
          <w:numId w:val="9"/>
        </w:numPr>
        <w:spacing w:line="480" w:lineRule="auto"/>
        <w:rPr>
          <w:rFonts w:ascii="Calibri" w:hAnsi="Calibri" w:cs="Calibri"/>
          <w:sz w:val="22"/>
          <w:szCs w:val="22"/>
          <w:lang w:val="en-IN"/>
        </w:rPr>
      </w:pPr>
      <w:r w:rsidRPr="00A86CD3">
        <w:rPr>
          <w:rFonts w:ascii="Calibri" w:hAnsi="Calibri" w:cs="Calibri"/>
          <w:b/>
          <w:bCs/>
          <w:sz w:val="22"/>
          <w:szCs w:val="22"/>
          <w:lang w:val="en-IN"/>
        </w:rPr>
        <w:t>Post-implementation supports</w:t>
      </w:r>
      <w:r w:rsidRPr="00A86CD3">
        <w:rPr>
          <w:rFonts w:ascii="Calibri" w:hAnsi="Calibri" w:cs="Calibri"/>
          <w:sz w:val="22"/>
          <w:szCs w:val="22"/>
          <w:lang w:val="en-IN"/>
        </w:rPr>
        <w:t> </w:t>
      </w:r>
      <w:r w:rsidRPr="00A86CD3">
        <w:rPr>
          <w:rFonts w:ascii="Calibri" w:hAnsi="Calibri" w:cs="Calibri"/>
          <w:sz w:val="22"/>
          <w:szCs w:val="22"/>
          <w:lang w:val="en-IN"/>
        </w:rPr>
        <w:br/>
        <w:t>Resources:  IT Support, and Technical Lead.</w:t>
      </w:r>
      <w:r w:rsidRPr="00A86CD3">
        <w:rPr>
          <w:rFonts w:ascii="Calibri" w:hAnsi="Calibri" w:cs="Calibri"/>
          <w:sz w:val="22"/>
          <w:szCs w:val="22"/>
          <w:lang w:val="en-IN"/>
        </w:rPr>
        <w:br/>
        <w:t>Tools and resources: Ticketing systems (such as ServiceNow) and communication channels.</w:t>
      </w:r>
      <w:r w:rsidRPr="00A86CD3">
        <w:rPr>
          <w:rFonts w:ascii="Calibri" w:hAnsi="Calibri" w:cs="Calibri"/>
          <w:sz w:val="22"/>
          <w:szCs w:val="22"/>
          <w:lang w:val="en-IN"/>
        </w:rPr>
        <w:br/>
        <w:t>Time Allocation: 1-2 months of continual support.</w:t>
      </w:r>
    </w:p>
    <w:p w14:paraId="5E3170C0" w14:textId="77777777" w:rsidR="00A86CD3" w:rsidRPr="00A86CD3" w:rsidRDefault="00A86CD3" w:rsidP="00455CEC">
      <w:pPr>
        <w:spacing w:line="480" w:lineRule="auto"/>
        <w:rPr>
          <w:rFonts w:ascii="Calibri" w:hAnsi="Calibri" w:cs="Calibri"/>
          <w:sz w:val="22"/>
          <w:szCs w:val="22"/>
          <w:lang w:val="en-IN"/>
        </w:rPr>
      </w:pPr>
    </w:p>
    <w:p w14:paraId="29BF53DD" w14:textId="77777777" w:rsidR="00A86CD3" w:rsidRDefault="00A86CD3" w:rsidP="00455CEC">
      <w:pPr>
        <w:spacing w:line="480" w:lineRule="auto"/>
        <w:rPr>
          <w:rFonts w:ascii="Calibri" w:hAnsi="Calibri" w:cs="Calibri"/>
          <w:sz w:val="22"/>
          <w:szCs w:val="22"/>
          <w:lang w:val="en-IN"/>
        </w:rPr>
      </w:pPr>
    </w:p>
    <w:p w14:paraId="347C6BE4" w14:textId="77777777" w:rsidR="008C4690" w:rsidRDefault="008C4690" w:rsidP="00455CEC">
      <w:pPr>
        <w:spacing w:line="480" w:lineRule="auto"/>
        <w:rPr>
          <w:rFonts w:ascii="Calibri" w:hAnsi="Calibri" w:cs="Calibri"/>
          <w:sz w:val="22"/>
          <w:szCs w:val="22"/>
          <w:lang w:val="en-IN"/>
        </w:rPr>
      </w:pPr>
    </w:p>
    <w:p w14:paraId="58882B10" w14:textId="77777777" w:rsidR="008C4690" w:rsidRPr="00A86CD3" w:rsidRDefault="008C4690" w:rsidP="00455CEC">
      <w:pPr>
        <w:spacing w:line="480" w:lineRule="auto"/>
        <w:rPr>
          <w:rFonts w:ascii="Calibri" w:hAnsi="Calibri" w:cs="Calibri"/>
          <w:sz w:val="22"/>
          <w:szCs w:val="22"/>
          <w:lang w:val="en-IN"/>
        </w:rPr>
      </w:pPr>
    </w:p>
    <w:p w14:paraId="2C00FE28" w14:textId="77777777" w:rsidR="00A86CD3" w:rsidRPr="00A86CD3" w:rsidRDefault="00A86CD3" w:rsidP="00455CEC">
      <w:pPr>
        <w:spacing w:line="480" w:lineRule="auto"/>
        <w:rPr>
          <w:rFonts w:ascii="Calibri" w:hAnsi="Calibri" w:cs="Calibri"/>
          <w:sz w:val="22"/>
          <w:szCs w:val="22"/>
          <w:lang w:val="en-IN"/>
        </w:rPr>
      </w:pPr>
    </w:p>
    <w:p w14:paraId="3D231933" w14:textId="77777777" w:rsidR="00A86CD3" w:rsidRPr="00A86CD3" w:rsidRDefault="00A86CD3" w:rsidP="00455CEC">
      <w:pPr>
        <w:spacing w:line="480" w:lineRule="auto"/>
        <w:rPr>
          <w:rFonts w:ascii="Calibri" w:hAnsi="Calibri" w:cs="Calibri"/>
          <w:b/>
          <w:bCs/>
          <w:sz w:val="22"/>
          <w:szCs w:val="22"/>
          <w:lang w:val="en-IN"/>
        </w:rPr>
      </w:pPr>
      <w:r w:rsidRPr="00A86CD3">
        <w:rPr>
          <w:rFonts w:ascii="Calibri" w:hAnsi="Calibri" w:cs="Calibri"/>
          <w:b/>
          <w:bCs/>
          <w:sz w:val="22"/>
          <w:szCs w:val="22"/>
          <w:lang w:val="en-IN"/>
        </w:rPr>
        <w:lastRenderedPageBreak/>
        <w:t>SUMMARY</w:t>
      </w:r>
    </w:p>
    <w:p w14:paraId="068A9D1C" w14:textId="77777777" w:rsidR="00A86CD3" w:rsidRPr="00A86CD3" w:rsidRDefault="00A86CD3" w:rsidP="00455CEC">
      <w:pPr>
        <w:spacing w:line="480" w:lineRule="auto"/>
        <w:rPr>
          <w:rFonts w:ascii="Calibri" w:hAnsi="Calibri" w:cs="Calibri"/>
          <w:sz w:val="22"/>
          <w:szCs w:val="22"/>
          <w:lang w:val="en-IN"/>
        </w:rPr>
      </w:pPr>
      <w:r w:rsidRPr="00A86CD3">
        <w:rPr>
          <w:rFonts w:ascii="Calibri" w:hAnsi="Calibri" w:cs="Calibri"/>
          <w:b/>
          <w:bCs/>
          <w:sz w:val="22"/>
          <w:szCs w:val="22"/>
          <w:lang w:val="en-IN"/>
        </w:rPr>
        <w:t>Resources:</w:t>
      </w:r>
      <w:r w:rsidRPr="00A86CD3">
        <w:rPr>
          <w:rFonts w:ascii="Calibri" w:hAnsi="Calibri" w:cs="Calibri"/>
          <w:sz w:val="22"/>
          <w:szCs w:val="22"/>
          <w:lang w:val="en-IN"/>
        </w:rPr>
        <w:t xml:space="preserve"> Project Manager, Business Analyst, Technical Lead, System Architect, IT Support Team, QA Team, Database Administrator, Trainers, Risk Manager, and Security Specialist.</w:t>
      </w:r>
    </w:p>
    <w:p w14:paraId="0EB9FE03" w14:textId="77777777" w:rsidR="00A86CD3" w:rsidRPr="00A86CD3" w:rsidRDefault="00A86CD3" w:rsidP="00455CEC">
      <w:pPr>
        <w:spacing w:line="480" w:lineRule="auto"/>
        <w:rPr>
          <w:rFonts w:ascii="Calibri" w:hAnsi="Calibri" w:cs="Calibri"/>
          <w:sz w:val="22"/>
          <w:szCs w:val="22"/>
          <w:lang w:val="en-IN"/>
        </w:rPr>
      </w:pPr>
      <w:r w:rsidRPr="00A86CD3">
        <w:rPr>
          <w:rFonts w:ascii="Calibri" w:hAnsi="Calibri" w:cs="Calibri"/>
          <w:b/>
          <w:bCs/>
          <w:sz w:val="22"/>
          <w:szCs w:val="22"/>
          <w:lang w:val="en-IN"/>
        </w:rPr>
        <w:t>Tools/Technology:</w:t>
      </w:r>
      <w:r w:rsidRPr="00A86CD3">
        <w:rPr>
          <w:rFonts w:ascii="Calibri" w:hAnsi="Calibri" w:cs="Calibri"/>
          <w:sz w:val="22"/>
          <w:szCs w:val="22"/>
          <w:lang w:val="en-IN"/>
        </w:rPr>
        <w:t xml:space="preserve"> Project management tools, system architecture tools, test case management software, data migration tools, LMS for training, monitoring tools, and document management software (Google Docs, SharePoint) and collaboration tools.</w:t>
      </w:r>
    </w:p>
    <w:p w14:paraId="10526D78" w14:textId="77777777" w:rsidR="00A86CD3" w:rsidRPr="00A86CD3" w:rsidRDefault="00A86CD3" w:rsidP="00455CEC">
      <w:pPr>
        <w:spacing w:line="480" w:lineRule="auto"/>
        <w:rPr>
          <w:rFonts w:ascii="Calibri" w:hAnsi="Calibri" w:cs="Calibri"/>
          <w:sz w:val="22"/>
          <w:szCs w:val="22"/>
          <w:lang w:val="en-IN"/>
        </w:rPr>
      </w:pPr>
      <w:r w:rsidRPr="00A86CD3">
        <w:rPr>
          <w:rFonts w:ascii="Calibri" w:hAnsi="Calibri" w:cs="Calibri"/>
          <w:b/>
          <w:bCs/>
          <w:sz w:val="22"/>
          <w:szCs w:val="22"/>
          <w:lang w:val="en-IN"/>
        </w:rPr>
        <w:t>Time Allocation:</w:t>
      </w:r>
      <w:r w:rsidRPr="00A86CD3">
        <w:rPr>
          <w:rFonts w:ascii="Calibri" w:hAnsi="Calibri" w:cs="Calibri"/>
          <w:sz w:val="22"/>
          <w:szCs w:val="22"/>
          <w:lang w:val="en-IN"/>
        </w:rPr>
        <w:t xml:space="preserve"> Approximately 4-6 months for the entire project, depending on complexity and resources available.</w:t>
      </w:r>
    </w:p>
    <w:p w14:paraId="18DF29F6" w14:textId="77777777" w:rsidR="00FE6836" w:rsidRDefault="00FE6836">
      <w:pPr>
        <w:rPr>
          <w:rFonts w:ascii="Calibri" w:eastAsia="Batang" w:hAnsi="Calibri" w:cs="Calibri"/>
          <w:color w:val="0F4761" w:themeColor="accent1" w:themeShade="BF"/>
          <w:sz w:val="40"/>
          <w:szCs w:val="40"/>
        </w:rPr>
      </w:pPr>
      <w:r>
        <w:rPr>
          <w:rFonts w:ascii="Calibri" w:eastAsia="Batang" w:hAnsi="Calibri" w:cs="Calibri"/>
        </w:rPr>
        <w:br w:type="page"/>
      </w:r>
    </w:p>
    <w:p w14:paraId="453E46CC" w14:textId="4790CB97" w:rsidR="00A86CD3" w:rsidRDefault="00A86CD3" w:rsidP="00FE6836">
      <w:pPr>
        <w:pStyle w:val="Heading1"/>
        <w:jc w:val="center"/>
        <w:rPr>
          <w:rFonts w:ascii="Calibri" w:eastAsia="Batang" w:hAnsi="Calibri" w:cs="Calibri"/>
        </w:rPr>
      </w:pPr>
      <w:bookmarkStart w:id="26" w:name="_Toc179481175"/>
      <w:r w:rsidRPr="00A86CD3">
        <w:rPr>
          <w:rFonts w:ascii="Calibri" w:eastAsia="Batang" w:hAnsi="Calibri" w:cs="Calibri"/>
        </w:rPr>
        <w:lastRenderedPageBreak/>
        <w:t>Risks</w:t>
      </w:r>
      <w:bookmarkEnd w:id="26"/>
    </w:p>
    <w:p w14:paraId="5C2D0E77" w14:textId="77777777" w:rsidR="00FE6836" w:rsidRPr="00FE6836" w:rsidRDefault="00FE6836" w:rsidP="00FE6836"/>
    <w:p w14:paraId="012ECE6A" w14:textId="77777777" w:rsidR="00A86CD3" w:rsidRPr="00A86CD3" w:rsidRDefault="00A86CD3" w:rsidP="00A86CD3">
      <w:pPr>
        <w:rPr>
          <w:rFonts w:ascii="Calibri" w:hAnsi="Calibri" w:cs="Calibri"/>
        </w:rPr>
      </w:pPr>
      <w:r w:rsidRPr="00A86CD3">
        <w:rPr>
          <w:rFonts w:ascii="Calibri" w:hAnsi="Calibri" w:cs="Calibri"/>
          <w:noProof/>
        </w:rPr>
        <w:t xml:space="preserve">                                                 </w:t>
      </w:r>
      <w:r w:rsidRPr="00A86CD3">
        <w:rPr>
          <w:rFonts w:ascii="Calibri" w:hAnsi="Calibri" w:cs="Calibri"/>
          <w:noProof/>
        </w:rPr>
        <w:drawing>
          <wp:inline distT="0" distB="0" distL="0" distR="0" wp14:anchorId="07576A1B" wp14:editId="3F8E4435">
            <wp:extent cx="2667000" cy="5440680"/>
            <wp:effectExtent l="0" t="0" r="0" b="7620"/>
            <wp:docPr id="12853637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3752" name="Picture 1" descr="A screenshot of a pho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71215" cy="5449279"/>
                    </a:xfrm>
                    <a:prstGeom prst="rect">
                      <a:avLst/>
                    </a:prstGeom>
                    <a:noFill/>
                    <a:ln>
                      <a:noFill/>
                    </a:ln>
                  </pic:spPr>
                </pic:pic>
              </a:graphicData>
            </a:graphic>
          </wp:inline>
        </w:drawing>
      </w:r>
    </w:p>
    <w:p w14:paraId="7BB164DD" w14:textId="77777777" w:rsidR="00A86CD3" w:rsidRPr="00A86CD3" w:rsidRDefault="00A86CD3" w:rsidP="001543AB">
      <w:pPr>
        <w:spacing w:line="480" w:lineRule="auto"/>
        <w:rPr>
          <w:rFonts w:ascii="Calibri" w:eastAsia="Arial" w:hAnsi="Calibri" w:cs="Calibri"/>
          <w:sz w:val="22"/>
          <w:szCs w:val="22"/>
        </w:rPr>
      </w:pPr>
      <w:r w:rsidRPr="00A86CD3">
        <w:rPr>
          <w:rFonts w:ascii="Calibri" w:eastAsia="Arial" w:hAnsi="Calibri" w:cs="Calibri"/>
          <w:sz w:val="22"/>
          <w:szCs w:val="22"/>
        </w:rPr>
        <w:t>The risk management plan for this project is aimed at identifying, evaluating, and minimizing effective risks to the successful implementation of Microsoft 365 in BTC Enterprises. Every stage of the project planning, implementation, and even after the implementation, has potential risks associated to it. The key risks for this project are:</w:t>
      </w:r>
    </w:p>
    <w:p w14:paraId="5F776081" w14:textId="77777777" w:rsidR="00A86CD3" w:rsidRPr="00A86CD3" w:rsidRDefault="00A86CD3" w:rsidP="001543AB">
      <w:pPr>
        <w:pStyle w:val="ListParagraph"/>
        <w:numPr>
          <w:ilvl w:val="0"/>
          <w:numId w:val="12"/>
        </w:numPr>
        <w:spacing w:before="240" w:after="240" w:line="480" w:lineRule="auto"/>
        <w:rPr>
          <w:rFonts w:ascii="Calibri" w:eastAsia="Arial" w:hAnsi="Calibri" w:cs="Calibri"/>
          <w:sz w:val="22"/>
          <w:szCs w:val="22"/>
        </w:rPr>
      </w:pPr>
      <w:r w:rsidRPr="00A86CD3">
        <w:rPr>
          <w:rFonts w:ascii="Calibri" w:eastAsia="Arial" w:hAnsi="Calibri" w:cs="Calibri"/>
          <w:b/>
          <w:sz w:val="22"/>
          <w:szCs w:val="22"/>
        </w:rPr>
        <w:lastRenderedPageBreak/>
        <w:t>Data Loss During Migration:</w:t>
      </w:r>
      <w:r w:rsidRPr="00A86CD3">
        <w:rPr>
          <w:rFonts w:ascii="Calibri" w:eastAsia="Arial" w:hAnsi="Calibri" w:cs="Calibri"/>
          <w:sz w:val="22"/>
          <w:szCs w:val="22"/>
        </w:rPr>
        <w:t xml:space="preserve"> Any data transfer from old systems to the new M365 environment, primarily to OneDrive as well as SharePoint solutions, involves a potential data loss or data corruption. The risk of data loss is high in this phase especially when data is transferred in bulk to test system functionality.</w:t>
      </w:r>
    </w:p>
    <w:p w14:paraId="01BE21BD" w14:textId="77777777" w:rsidR="00A86CD3" w:rsidRPr="00A86CD3" w:rsidRDefault="00A86CD3" w:rsidP="001543AB">
      <w:pPr>
        <w:pStyle w:val="ListParagraph"/>
        <w:numPr>
          <w:ilvl w:val="0"/>
          <w:numId w:val="12"/>
        </w:numPr>
        <w:spacing w:before="240" w:after="240" w:line="480" w:lineRule="auto"/>
        <w:rPr>
          <w:rFonts w:ascii="Calibri" w:eastAsia="Arial" w:hAnsi="Calibri" w:cs="Calibri"/>
          <w:sz w:val="22"/>
          <w:szCs w:val="22"/>
        </w:rPr>
      </w:pPr>
      <w:r w:rsidRPr="00A86CD3">
        <w:rPr>
          <w:rFonts w:ascii="Calibri" w:eastAsia="Arial" w:hAnsi="Calibri" w:cs="Calibri"/>
          <w:b/>
          <w:sz w:val="22"/>
          <w:szCs w:val="22"/>
        </w:rPr>
        <w:t>Security Threats in M365 Setup Processes:</w:t>
      </w:r>
      <w:r w:rsidRPr="00A86CD3">
        <w:rPr>
          <w:rFonts w:ascii="Calibri" w:eastAsia="Arial" w:hAnsi="Calibri" w:cs="Calibri"/>
          <w:sz w:val="22"/>
          <w:szCs w:val="22"/>
        </w:rPr>
        <w:t xml:space="preserve"> Several challenges are bound to occur when using M365 applications like SharePoint &amp; OneDrive. Security issues arise when configurations are not well done. One of the key focuses while developing an application is good security implementation. This involves Azure settings and security roles for access to data and applications.</w:t>
      </w:r>
    </w:p>
    <w:p w14:paraId="76210036" w14:textId="77777777" w:rsidR="00A86CD3" w:rsidRPr="00A86CD3" w:rsidRDefault="00A86CD3" w:rsidP="001543AB">
      <w:pPr>
        <w:pStyle w:val="ListParagraph"/>
        <w:numPr>
          <w:ilvl w:val="0"/>
          <w:numId w:val="12"/>
        </w:numPr>
        <w:spacing w:before="240" w:after="240" w:line="480" w:lineRule="auto"/>
        <w:rPr>
          <w:rFonts w:ascii="Calibri" w:eastAsia="Arial" w:hAnsi="Calibri" w:cs="Calibri"/>
          <w:sz w:val="22"/>
          <w:szCs w:val="22"/>
        </w:rPr>
      </w:pPr>
      <w:r w:rsidRPr="00A86CD3">
        <w:rPr>
          <w:rFonts w:ascii="Calibri" w:eastAsia="Arial" w:hAnsi="Calibri" w:cs="Calibri"/>
          <w:b/>
          <w:sz w:val="22"/>
          <w:szCs w:val="22"/>
        </w:rPr>
        <w:t xml:space="preserve">Time Delays in Testing and Configuration: </w:t>
      </w:r>
      <w:r w:rsidRPr="00A86CD3">
        <w:rPr>
          <w:rFonts w:ascii="Calibri" w:eastAsia="Arial" w:hAnsi="Calibri" w:cs="Calibri"/>
          <w:sz w:val="22"/>
          <w:szCs w:val="22"/>
        </w:rPr>
        <w:t>The project time may be subjected to extension if there are obstacles throughout the configuration, testing processes, or User Acceptance Testing. Project delays, as well as emerging issues with bugs, performance, or difficulties in the configuration of some M365 tools, may occur.</w:t>
      </w:r>
    </w:p>
    <w:p w14:paraId="6B120C6E" w14:textId="77777777" w:rsidR="00A86CD3" w:rsidRPr="00A86CD3" w:rsidRDefault="00A86CD3" w:rsidP="001543AB">
      <w:pPr>
        <w:pStyle w:val="ListParagraph"/>
        <w:numPr>
          <w:ilvl w:val="0"/>
          <w:numId w:val="12"/>
        </w:numPr>
        <w:spacing w:before="240" w:after="240" w:line="480" w:lineRule="auto"/>
        <w:rPr>
          <w:rFonts w:ascii="Calibri" w:eastAsia="Arial" w:hAnsi="Calibri" w:cs="Calibri"/>
          <w:sz w:val="22"/>
          <w:szCs w:val="22"/>
        </w:rPr>
      </w:pPr>
      <w:r w:rsidRPr="00A86CD3">
        <w:rPr>
          <w:rFonts w:ascii="Calibri" w:eastAsia="Arial" w:hAnsi="Calibri" w:cs="Calibri"/>
          <w:b/>
          <w:sz w:val="22"/>
          <w:szCs w:val="22"/>
        </w:rPr>
        <w:t>Stakeholder lack of Communication or Incompatibility:</w:t>
      </w:r>
      <w:r w:rsidRPr="00A86CD3">
        <w:rPr>
          <w:rFonts w:ascii="Calibri" w:eastAsia="Arial" w:hAnsi="Calibri" w:cs="Calibri"/>
          <w:sz w:val="22"/>
          <w:szCs w:val="22"/>
        </w:rPr>
        <w:t xml:space="preserve"> Lack of proper communication or alignment with BTC Enterprises and other contractual partners during the most important project steps such as requirement collection, and integration can lead to dissatisfaction. This may cause project scope changes and impact the overall delivery of a project in the best way.</w:t>
      </w:r>
    </w:p>
    <w:p w14:paraId="2E73CF9F" w14:textId="69F3E5CF" w:rsidR="00A86CD3" w:rsidRPr="00A86CD3" w:rsidRDefault="00A86CD3" w:rsidP="001543AB">
      <w:pPr>
        <w:pStyle w:val="ListParagraph"/>
        <w:numPr>
          <w:ilvl w:val="0"/>
          <w:numId w:val="12"/>
        </w:numPr>
        <w:spacing w:line="480" w:lineRule="auto"/>
        <w:rPr>
          <w:rFonts w:ascii="Calibri" w:eastAsia="Arial" w:hAnsi="Calibri" w:cs="Calibri"/>
          <w:sz w:val="22"/>
          <w:szCs w:val="22"/>
        </w:rPr>
      </w:pPr>
      <w:r w:rsidRPr="00A86CD3">
        <w:rPr>
          <w:rFonts w:ascii="Calibri" w:eastAsia="Arial" w:hAnsi="Calibri" w:cs="Calibri"/>
          <w:b/>
          <w:sz w:val="22"/>
          <w:szCs w:val="22"/>
        </w:rPr>
        <w:t>Integration Challenges:</w:t>
      </w:r>
      <w:r w:rsidRPr="00A86CD3">
        <w:rPr>
          <w:rFonts w:ascii="Calibri" w:eastAsia="Arial" w:hAnsi="Calibri" w:cs="Calibri"/>
          <w:sz w:val="22"/>
          <w:szCs w:val="22"/>
        </w:rPr>
        <w:t xml:space="preserve"> The goal of the project is the connectivity of Microsoft 365 applications with the systems used by BTC Enterprises. Some level of integration incompatibilities between the existing systems and new systems could result </w:t>
      </w:r>
      <w:r w:rsidR="005E35E4">
        <w:rPr>
          <w:rFonts w:ascii="Calibri" w:eastAsia="Arial" w:hAnsi="Calibri" w:cs="Calibri"/>
          <w:sz w:val="22"/>
          <w:szCs w:val="22"/>
        </w:rPr>
        <w:t>in</w:t>
      </w:r>
      <w:r w:rsidRPr="00A86CD3">
        <w:rPr>
          <w:rFonts w:ascii="Calibri" w:eastAsia="Arial" w:hAnsi="Calibri" w:cs="Calibri"/>
          <w:sz w:val="22"/>
          <w:szCs w:val="22"/>
        </w:rPr>
        <w:t xml:space="preserve"> operations delay or system error</w:t>
      </w:r>
      <w:r w:rsidR="005E35E4">
        <w:rPr>
          <w:rFonts w:ascii="Calibri" w:eastAsia="Arial" w:hAnsi="Calibri" w:cs="Calibri"/>
          <w:sz w:val="22"/>
          <w:szCs w:val="22"/>
        </w:rPr>
        <w:t>,</w:t>
      </w:r>
      <w:r w:rsidRPr="00A86CD3">
        <w:rPr>
          <w:rFonts w:ascii="Calibri" w:eastAsia="Arial" w:hAnsi="Calibri" w:cs="Calibri"/>
          <w:sz w:val="22"/>
          <w:szCs w:val="22"/>
        </w:rPr>
        <w:t xml:space="preserve"> particularly in the “M365 Configuration”.</w:t>
      </w:r>
    </w:p>
    <w:p w14:paraId="535E002F" w14:textId="75E1087E" w:rsidR="00A86CD3" w:rsidRPr="005E35E4" w:rsidRDefault="00A86CD3" w:rsidP="005E35E4">
      <w:pPr>
        <w:spacing w:line="480" w:lineRule="auto"/>
        <w:rPr>
          <w:rFonts w:ascii="Calibri" w:eastAsia="Arial" w:hAnsi="Calibri" w:cs="Calibri"/>
          <w:sz w:val="22"/>
          <w:szCs w:val="22"/>
        </w:rPr>
      </w:pPr>
      <w:r w:rsidRPr="00A86CD3">
        <w:rPr>
          <w:rFonts w:ascii="Calibri" w:eastAsia="Arial" w:hAnsi="Calibri" w:cs="Calibri"/>
          <w:sz w:val="22"/>
          <w:szCs w:val="22"/>
        </w:rPr>
        <w:t>The impact of each risk will be estimated, its probability determined and then an adequate measure to counter it will be developed. This leads to a proactive attitude toward managing possible problems that may emerge and develop into major difficulties.</w:t>
      </w:r>
    </w:p>
    <w:p w14:paraId="5839F732" w14:textId="77777777" w:rsidR="00A86CD3" w:rsidRPr="00A86CD3" w:rsidRDefault="00A86CD3" w:rsidP="005E35E4">
      <w:pPr>
        <w:pStyle w:val="Heading1"/>
        <w:jc w:val="center"/>
        <w:rPr>
          <w:rFonts w:ascii="Calibri" w:eastAsia="Batang" w:hAnsi="Calibri" w:cs="Calibri"/>
        </w:rPr>
      </w:pPr>
      <w:bookmarkStart w:id="27" w:name="_Toc179481176"/>
      <w:r w:rsidRPr="00A86CD3">
        <w:rPr>
          <w:rFonts w:ascii="Calibri" w:eastAsia="Batang" w:hAnsi="Calibri" w:cs="Calibri"/>
        </w:rPr>
        <w:lastRenderedPageBreak/>
        <w:t>Communication</w:t>
      </w:r>
      <w:bookmarkEnd w:id="27"/>
    </w:p>
    <w:p w14:paraId="50FCF7EC" w14:textId="3B6EFB4C" w:rsidR="00A86CD3" w:rsidRPr="00A86CD3" w:rsidRDefault="00A86CD3" w:rsidP="005E35E4">
      <w:pPr>
        <w:spacing w:before="240" w:after="240" w:line="480" w:lineRule="auto"/>
        <w:rPr>
          <w:rFonts w:ascii="Calibri" w:eastAsia="Arial" w:hAnsi="Calibri" w:cs="Calibri"/>
          <w:sz w:val="22"/>
          <w:szCs w:val="22"/>
        </w:rPr>
      </w:pPr>
      <w:r w:rsidRPr="00A86CD3">
        <w:rPr>
          <w:rFonts w:ascii="Calibri" w:eastAsia="Arial" w:hAnsi="Calibri" w:cs="Calibri"/>
          <w:sz w:val="22"/>
          <w:szCs w:val="22"/>
        </w:rPr>
        <w:t>Communication is one of the crucial parameters for making the project successful. In the case of BTC Enterprises, the plan in question must cover the effective facilitation of communications between the team, other stakeholders</w:t>
      </w:r>
      <w:ins w:id="28" w:author="Abirami Mohanasundaram" w:date="2024-09-22T20:40:00Z" w16du:dateUtc="2024-09-23T00:40:00Z">
        <w:r w:rsidRPr="00A86CD3">
          <w:rPr>
            <w:rFonts w:ascii="Calibri" w:eastAsia="Arial" w:hAnsi="Calibri" w:cs="Calibri"/>
            <w:sz w:val="22"/>
            <w:szCs w:val="22"/>
          </w:rPr>
          <w:t>,</w:t>
        </w:r>
      </w:ins>
      <w:r w:rsidRPr="00A86CD3">
        <w:rPr>
          <w:rFonts w:ascii="Calibri" w:eastAsia="Arial" w:hAnsi="Calibri" w:cs="Calibri"/>
          <w:sz w:val="22"/>
          <w:szCs w:val="22"/>
        </w:rPr>
        <w:t xml:space="preserve"> and other external people that may be required throughout the enterprise’s project lifecycle. Here’s a detailed breakdown of the communication plan based on the information in the provided document:</w:t>
      </w:r>
    </w:p>
    <w:p w14:paraId="13BFF5A6" w14:textId="77777777" w:rsidR="00A86CD3" w:rsidRPr="00A86CD3" w:rsidRDefault="00A86CD3" w:rsidP="005E35E4">
      <w:pPr>
        <w:spacing w:before="240" w:after="240" w:line="480" w:lineRule="auto"/>
        <w:rPr>
          <w:rFonts w:ascii="Calibri" w:eastAsia="Arial" w:hAnsi="Calibri" w:cs="Calibri"/>
          <w:b/>
          <w:sz w:val="22"/>
          <w:szCs w:val="22"/>
        </w:rPr>
      </w:pPr>
      <w:r w:rsidRPr="00A86CD3">
        <w:rPr>
          <w:rFonts w:ascii="Calibri" w:eastAsia="Arial" w:hAnsi="Calibri" w:cs="Calibri"/>
          <w:b/>
          <w:sz w:val="22"/>
          <w:szCs w:val="22"/>
        </w:rPr>
        <w:t>Internal Team Communication:</w:t>
      </w:r>
    </w:p>
    <w:p w14:paraId="463F9DC6" w14:textId="77777777" w:rsidR="00A86CD3" w:rsidRPr="00A86CD3" w:rsidRDefault="00A86CD3" w:rsidP="005E35E4">
      <w:pPr>
        <w:spacing w:before="240" w:after="240" w:line="480" w:lineRule="auto"/>
        <w:rPr>
          <w:rFonts w:ascii="Calibri" w:eastAsia="Arial" w:hAnsi="Calibri" w:cs="Calibri"/>
          <w:sz w:val="22"/>
          <w:szCs w:val="22"/>
        </w:rPr>
      </w:pPr>
      <w:r w:rsidRPr="00A86CD3">
        <w:rPr>
          <w:rFonts w:ascii="Calibri" w:eastAsia="Arial" w:hAnsi="Calibri" w:cs="Calibri"/>
          <w:sz w:val="22"/>
          <w:szCs w:val="22"/>
        </w:rPr>
        <w:t>The members of the Visionary Minds team will always be on the same page concerning the progress of the project.</w:t>
      </w:r>
    </w:p>
    <w:p w14:paraId="11947ED0" w14:textId="77777777" w:rsidR="00A86CD3" w:rsidRPr="00A86CD3" w:rsidRDefault="00A86CD3" w:rsidP="005E35E4">
      <w:pPr>
        <w:pStyle w:val="ListParagraph"/>
        <w:numPr>
          <w:ilvl w:val="0"/>
          <w:numId w:val="11"/>
        </w:numPr>
        <w:spacing w:before="240" w:after="240" w:line="480" w:lineRule="auto"/>
        <w:rPr>
          <w:rFonts w:ascii="Calibri" w:eastAsia="Arial" w:hAnsi="Calibri" w:cs="Calibri"/>
          <w:sz w:val="22"/>
          <w:szCs w:val="22"/>
        </w:rPr>
      </w:pPr>
      <w:r w:rsidRPr="00A86CD3">
        <w:rPr>
          <w:rFonts w:ascii="Calibri" w:eastAsia="Arial" w:hAnsi="Calibri" w:cs="Calibri"/>
          <w:b/>
          <w:sz w:val="22"/>
          <w:szCs w:val="22"/>
        </w:rPr>
        <w:t>Tools and Platforms:</w:t>
      </w:r>
      <w:r w:rsidRPr="00A86CD3">
        <w:rPr>
          <w:rFonts w:ascii="Calibri" w:eastAsia="Arial" w:hAnsi="Calibri" w:cs="Calibri"/>
          <w:sz w:val="22"/>
          <w:szCs w:val="22"/>
        </w:rPr>
        <w:t xml:space="preserve"> Most of the internal team communication will be within the Microsoft Teams platform as well as using MS Project for task assignment and work sharing. The software includes the use of Microsoft Teams for synchronous communication and MS Project for tracking the progress of tasks.</w:t>
      </w:r>
    </w:p>
    <w:p w14:paraId="08D1A8CA" w14:textId="71AF0E91" w:rsidR="00A86CD3" w:rsidRDefault="00A86CD3" w:rsidP="005E35E4">
      <w:pPr>
        <w:pStyle w:val="ListParagraph"/>
        <w:numPr>
          <w:ilvl w:val="0"/>
          <w:numId w:val="11"/>
        </w:numPr>
        <w:spacing w:before="240" w:after="240" w:line="480" w:lineRule="auto"/>
        <w:rPr>
          <w:rFonts w:ascii="Calibri" w:eastAsia="Arial" w:hAnsi="Calibri" w:cs="Calibri"/>
          <w:sz w:val="22"/>
          <w:szCs w:val="22"/>
        </w:rPr>
      </w:pPr>
      <w:r w:rsidRPr="00A86CD3">
        <w:rPr>
          <w:rFonts w:ascii="Calibri" w:eastAsia="Arial" w:hAnsi="Calibri" w:cs="Calibri"/>
          <w:b/>
          <w:sz w:val="22"/>
          <w:szCs w:val="22"/>
        </w:rPr>
        <w:t xml:space="preserve">Frequency: </w:t>
      </w:r>
      <w:r w:rsidR="005E35E4">
        <w:rPr>
          <w:rFonts w:ascii="Calibri" w:eastAsia="Arial" w:hAnsi="Calibri" w:cs="Calibri"/>
          <w:sz w:val="22"/>
          <w:szCs w:val="22"/>
        </w:rPr>
        <w:t>To</w:t>
      </w:r>
      <w:r w:rsidRPr="00A86CD3">
        <w:rPr>
          <w:rFonts w:ascii="Calibri" w:eastAsia="Arial" w:hAnsi="Calibri" w:cs="Calibri"/>
          <w:sz w:val="22"/>
          <w:szCs w:val="22"/>
        </w:rPr>
        <w:t xml:space="preserve"> track the team’s progress, organizational weekly meetings will be held to evaluate what has been accomplished, potential barriers</w:t>
      </w:r>
      <w:r w:rsidR="005E35E4">
        <w:rPr>
          <w:rFonts w:ascii="Calibri" w:eastAsia="Arial" w:hAnsi="Calibri" w:cs="Calibri"/>
          <w:sz w:val="22"/>
          <w:szCs w:val="22"/>
        </w:rPr>
        <w:t>,</w:t>
      </w:r>
      <w:r w:rsidRPr="00A86CD3">
        <w:rPr>
          <w:rFonts w:ascii="Calibri" w:eastAsia="Arial" w:hAnsi="Calibri" w:cs="Calibri"/>
          <w:sz w:val="22"/>
          <w:szCs w:val="22"/>
        </w:rPr>
        <w:t xml:space="preserve"> and timeline changes if needed. In emergenci</w:t>
      </w:r>
      <w:r w:rsidR="005E35E4">
        <w:rPr>
          <w:rFonts w:ascii="Calibri" w:eastAsia="Arial" w:hAnsi="Calibri" w:cs="Calibri"/>
          <w:sz w:val="22"/>
          <w:szCs w:val="22"/>
        </w:rPr>
        <w:t>e</w:t>
      </w:r>
      <w:r w:rsidRPr="00A86CD3">
        <w:rPr>
          <w:rFonts w:ascii="Calibri" w:eastAsia="Arial" w:hAnsi="Calibri" w:cs="Calibri"/>
          <w:sz w:val="22"/>
          <w:szCs w:val="22"/>
        </w:rPr>
        <w:t>s, the work will be done through Microsoft Teams, allowing for fast communication via messaging or a call.</w:t>
      </w:r>
    </w:p>
    <w:p w14:paraId="2B690E53" w14:textId="77777777" w:rsidR="006B5E7B" w:rsidRDefault="006B5E7B" w:rsidP="006B5E7B">
      <w:pPr>
        <w:spacing w:before="240" w:after="240" w:line="480" w:lineRule="auto"/>
        <w:rPr>
          <w:rFonts w:ascii="Calibri" w:eastAsia="Arial" w:hAnsi="Calibri" w:cs="Calibri"/>
          <w:sz w:val="22"/>
          <w:szCs w:val="22"/>
        </w:rPr>
      </w:pPr>
    </w:p>
    <w:p w14:paraId="5C314931" w14:textId="77777777" w:rsidR="006B5E7B" w:rsidRDefault="006B5E7B" w:rsidP="006B5E7B">
      <w:pPr>
        <w:spacing w:before="240" w:after="240" w:line="480" w:lineRule="auto"/>
        <w:rPr>
          <w:rFonts w:ascii="Calibri" w:eastAsia="Arial" w:hAnsi="Calibri" w:cs="Calibri"/>
          <w:sz w:val="22"/>
          <w:szCs w:val="22"/>
        </w:rPr>
      </w:pPr>
    </w:p>
    <w:p w14:paraId="2C8C6C6F" w14:textId="77777777" w:rsidR="006B5E7B" w:rsidRPr="006B5E7B" w:rsidRDefault="006B5E7B" w:rsidP="006B5E7B">
      <w:pPr>
        <w:spacing w:before="240" w:after="240" w:line="480" w:lineRule="auto"/>
        <w:rPr>
          <w:rFonts w:ascii="Calibri" w:eastAsia="Arial" w:hAnsi="Calibri" w:cs="Calibri"/>
          <w:sz w:val="22"/>
          <w:szCs w:val="22"/>
        </w:rPr>
      </w:pPr>
    </w:p>
    <w:p w14:paraId="6E44FBD6" w14:textId="77777777" w:rsidR="00A86CD3" w:rsidRPr="00A86CD3" w:rsidRDefault="00A86CD3" w:rsidP="005E35E4">
      <w:pPr>
        <w:spacing w:before="240" w:after="240" w:line="480" w:lineRule="auto"/>
        <w:rPr>
          <w:rFonts w:ascii="Calibri" w:eastAsia="Arial" w:hAnsi="Calibri" w:cs="Calibri"/>
          <w:b/>
          <w:sz w:val="22"/>
          <w:szCs w:val="22"/>
        </w:rPr>
      </w:pPr>
      <w:r w:rsidRPr="00A86CD3">
        <w:rPr>
          <w:rFonts w:ascii="Calibri" w:eastAsia="Arial" w:hAnsi="Calibri" w:cs="Calibri"/>
          <w:sz w:val="22"/>
          <w:szCs w:val="22"/>
        </w:rPr>
        <w:lastRenderedPageBreak/>
        <w:t xml:space="preserve"> </w:t>
      </w:r>
      <w:r w:rsidRPr="00A86CD3">
        <w:rPr>
          <w:rFonts w:ascii="Calibri" w:eastAsia="Arial" w:hAnsi="Calibri" w:cs="Calibri"/>
          <w:b/>
          <w:sz w:val="22"/>
          <w:szCs w:val="22"/>
        </w:rPr>
        <w:t>Stakeholder Engagement:</w:t>
      </w:r>
    </w:p>
    <w:p w14:paraId="677E3242" w14:textId="77777777" w:rsidR="00A86CD3" w:rsidRPr="00A86CD3" w:rsidRDefault="00A86CD3" w:rsidP="005E35E4">
      <w:pPr>
        <w:spacing w:before="240" w:after="240" w:line="480" w:lineRule="auto"/>
        <w:rPr>
          <w:rFonts w:ascii="Calibri" w:eastAsia="Arial" w:hAnsi="Calibri" w:cs="Calibri"/>
          <w:sz w:val="22"/>
          <w:szCs w:val="22"/>
        </w:rPr>
      </w:pPr>
      <w:r w:rsidRPr="00A86CD3">
        <w:rPr>
          <w:rFonts w:ascii="Calibri" w:eastAsia="Arial" w:hAnsi="Calibri" w:cs="Calibri"/>
          <w:sz w:val="22"/>
          <w:szCs w:val="22"/>
        </w:rPr>
        <w:t>One important lesson concerning project misalignment is to always manage expectations and keep the stakeholders informed.</w:t>
      </w:r>
    </w:p>
    <w:p w14:paraId="6F5AEF02" w14:textId="2AED851A" w:rsidR="00A86CD3" w:rsidRPr="00A86CD3" w:rsidRDefault="00A86CD3" w:rsidP="005E35E4">
      <w:pPr>
        <w:pStyle w:val="ListParagraph"/>
        <w:numPr>
          <w:ilvl w:val="0"/>
          <w:numId w:val="11"/>
        </w:numPr>
        <w:spacing w:before="240" w:after="240" w:line="480" w:lineRule="auto"/>
        <w:rPr>
          <w:rFonts w:ascii="Calibri" w:eastAsia="Arial" w:hAnsi="Calibri" w:cs="Calibri"/>
          <w:sz w:val="22"/>
          <w:szCs w:val="22"/>
        </w:rPr>
      </w:pPr>
      <w:r w:rsidRPr="00A86CD3">
        <w:rPr>
          <w:rFonts w:ascii="Calibri" w:eastAsia="Arial" w:hAnsi="Calibri" w:cs="Calibri"/>
          <w:b/>
          <w:sz w:val="22"/>
          <w:szCs w:val="22"/>
        </w:rPr>
        <w:t>Tools and Platforms:</w:t>
      </w:r>
      <w:r w:rsidRPr="00A86CD3">
        <w:rPr>
          <w:rFonts w:ascii="Calibri" w:eastAsia="Arial" w:hAnsi="Calibri" w:cs="Calibri"/>
          <w:sz w:val="22"/>
          <w:szCs w:val="22"/>
        </w:rPr>
        <w:t xml:space="preserve"> Official communication will be through Microsoft Outlook while virtual meetings will be conducted through Zoom or Microsoft Teams. OneDrive or SharePoint will be used to share all key documents </w:t>
      </w:r>
      <w:r w:rsidR="00406E25">
        <w:rPr>
          <w:rFonts w:ascii="Calibri" w:eastAsia="Arial" w:hAnsi="Calibri" w:cs="Calibri"/>
          <w:sz w:val="22"/>
          <w:szCs w:val="22"/>
        </w:rPr>
        <w:t>wi</w:t>
      </w:r>
      <w:r w:rsidRPr="00A86CD3">
        <w:rPr>
          <w:rFonts w:ascii="Calibri" w:eastAsia="Arial" w:hAnsi="Calibri" w:cs="Calibri"/>
          <w:sz w:val="22"/>
          <w:szCs w:val="22"/>
        </w:rPr>
        <w:t>t</w:t>
      </w:r>
      <w:r w:rsidR="00406E25">
        <w:rPr>
          <w:rFonts w:ascii="Calibri" w:eastAsia="Arial" w:hAnsi="Calibri" w:cs="Calibri"/>
          <w:sz w:val="22"/>
          <w:szCs w:val="22"/>
        </w:rPr>
        <w:t>h</w:t>
      </w:r>
      <w:r w:rsidRPr="00A86CD3">
        <w:rPr>
          <w:rFonts w:ascii="Calibri" w:eastAsia="Arial" w:hAnsi="Calibri" w:cs="Calibri"/>
          <w:sz w:val="22"/>
          <w:szCs w:val="22"/>
        </w:rPr>
        <w:t xml:space="preserve"> stakeholders throughout the process to make all important information updated </w:t>
      </w:r>
      <w:r w:rsidR="00406E25">
        <w:rPr>
          <w:rFonts w:ascii="Calibri" w:eastAsia="Arial" w:hAnsi="Calibri" w:cs="Calibri"/>
          <w:sz w:val="22"/>
          <w:szCs w:val="22"/>
        </w:rPr>
        <w:t>and </w:t>
      </w:r>
      <w:r w:rsidRPr="00A86CD3">
        <w:rPr>
          <w:rFonts w:ascii="Calibri" w:eastAsia="Arial" w:hAnsi="Calibri" w:cs="Calibri"/>
          <w:sz w:val="22"/>
          <w:szCs w:val="22"/>
        </w:rPr>
        <w:t>available to reviewers.</w:t>
      </w:r>
    </w:p>
    <w:p w14:paraId="0E900230" w14:textId="3D7D48D1" w:rsidR="00A86CD3" w:rsidRDefault="00A86CD3" w:rsidP="005E35E4">
      <w:pPr>
        <w:pStyle w:val="ListParagraph"/>
        <w:numPr>
          <w:ilvl w:val="0"/>
          <w:numId w:val="11"/>
        </w:numPr>
        <w:spacing w:before="240" w:after="240" w:line="480" w:lineRule="auto"/>
        <w:rPr>
          <w:rFonts w:ascii="Calibri" w:eastAsia="Arial" w:hAnsi="Calibri" w:cs="Calibri"/>
          <w:sz w:val="22"/>
          <w:szCs w:val="22"/>
        </w:rPr>
      </w:pPr>
      <w:r w:rsidRPr="00A86CD3">
        <w:rPr>
          <w:rFonts w:ascii="Calibri" w:eastAsia="Arial" w:hAnsi="Calibri" w:cs="Calibri"/>
          <w:b/>
          <w:sz w:val="22"/>
          <w:szCs w:val="22"/>
        </w:rPr>
        <w:t>Frequency:</w:t>
      </w:r>
      <w:r w:rsidRPr="00A86CD3">
        <w:rPr>
          <w:rFonts w:ascii="Calibri" w:eastAsia="Arial" w:hAnsi="Calibri" w:cs="Calibri"/>
          <w:sz w:val="22"/>
          <w:szCs w:val="22"/>
        </w:rPr>
        <w:t xml:space="preserve"> Communication will be made to stakeholders to keep them updated on the progress that is achieved monthly on the key areas of </w:t>
      </w:r>
      <w:r w:rsidR="00406E25">
        <w:rPr>
          <w:rFonts w:ascii="Calibri" w:eastAsia="Arial" w:hAnsi="Calibri" w:cs="Calibri"/>
          <w:sz w:val="22"/>
          <w:szCs w:val="22"/>
        </w:rPr>
        <w:t>the </w:t>
      </w:r>
      <w:r w:rsidRPr="00A86CD3">
        <w:rPr>
          <w:rFonts w:ascii="Calibri" w:eastAsia="Arial" w:hAnsi="Calibri" w:cs="Calibri"/>
          <w:sz w:val="22"/>
          <w:szCs w:val="22"/>
        </w:rPr>
        <w:t>contest, as well as other emerging issues and risks. Stakeholder approval will be after the Infrastructure Assessment and System Architecture Design phases.</w:t>
      </w:r>
    </w:p>
    <w:p w14:paraId="4A73CA14" w14:textId="77777777" w:rsidR="0087104C" w:rsidRPr="00A86CD3" w:rsidRDefault="0087104C" w:rsidP="0087104C">
      <w:pPr>
        <w:pStyle w:val="ListParagraph"/>
        <w:spacing w:before="240" w:after="240" w:line="480" w:lineRule="auto"/>
        <w:rPr>
          <w:rFonts w:ascii="Calibri" w:eastAsia="Arial" w:hAnsi="Calibri" w:cs="Calibri"/>
          <w:sz w:val="22"/>
          <w:szCs w:val="22"/>
        </w:rPr>
      </w:pPr>
    </w:p>
    <w:p w14:paraId="45B092A0" w14:textId="77777777" w:rsidR="00A86CD3" w:rsidRPr="00A86CD3" w:rsidRDefault="00A86CD3" w:rsidP="005E35E4">
      <w:pPr>
        <w:spacing w:before="240" w:after="240" w:line="480" w:lineRule="auto"/>
        <w:rPr>
          <w:rFonts w:ascii="Calibri" w:eastAsia="Arial" w:hAnsi="Calibri" w:cs="Calibri"/>
          <w:b/>
          <w:sz w:val="22"/>
          <w:szCs w:val="22"/>
        </w:rPr>
      </w:pPr>
      <w:r w:rsidRPr="00A86CD3">
        <w:rPr>
          <w:rFonts w:ascii="Calibri" w:eastAsia="Arial" w:hAnsi="Calibri" w:cs="Calibri"/>
          <w:b/>
          <w:sz w:val="22"/>
          <w:szCs w:val="22"/>
        </w:rPr>
        <w:t>Client Communication:</w:t>
      </w:r>
    </w:p>
    <w:p w14:paraId="21F5DDE4" w14:textId="77777777" w:rsidR="00A86CD3" w:rsidRPr="00A86CD3" w:rsidRDefault="00A86CD3" w:rsidP="005E35E4">
      <w:pPr>
        <w:spacing w:before="240" w:after="240" w:line="480" w:lineRule="auto"/>
        <w:rPr>
          <w:rFonts w:ascii="Calibri" w:eastAsia="Arial" w:hAnsi="Calibri" w:cs="Calibri"/>
          <w:sz w:val="22"/>
          <w:szCs w:val="22"/>
        </w:rPr>
      </w:pPr>
      <w:r w:rsidRPr="00A86CD3">
        <w:rPr>
          <w:rFonts w:ascii="Calibri" w:eastAsia="Arial" w:hAnsi="Calibri" w:cs="Calibri"/>
          <w:sz w:val="22"/>
          <w:szCs w:val="22"/>
        </w:rPr>
        <w:t>It is a necessity for project managers to frequently engage BTC Enterprises to ascertain that the project goals are in sync with the client.</w:t>
      </w:r>
    </w:p>
    <w:p w14:paraId="704E3E87" w14:textId="1EFA2BCC" w:rsidR="00A86CD3" w:rsidRPr="00A86CD3" w:rsidRDefault="00A86CD3" w:rsidP="005E35E4">
      <w:pPr>
        <w:pStyle w:val="ListParagraph"/>
        <w:numPr>
          <w:ilvl w:val="0"/>
          <w:numId w:val="11"/>
        </w:numPr>
        <w:spacing w:before="240" w:after="240" w:line="480" w:lineRule="auto"/>
        <w:rPr>
          <w:rFonts w:ascii="Calibri" w:eastAsia="Arial" w:hAnsi="Calibri" w:cs="Calibri"/>
          <w:sz w:val="22"/>
          <w:szCs w:val="22"/>
        </w:rPr>
      </w:pPr>
      <w:r w:rsidRPr="00A86CD3">
        <w:rPr>
          <w:rFonts w:ascii="Calibri" w:eastAsia="Arial" w:hAnsi="Calibri" w:cs="Calibri"/>
          <w:b/>
          <w:sz w:val="22"/>
          <w:szCs w:val="22"/>
        </w:rPr>
        <w:t>Tools and Platforms:</w:t>
      </w:r>
      <w:r w:rsidRPr="00A86CD3">
        <w:rPr>
          <w:rFonts w:ascii="Calibri" w:eastAsia="Arial" w:hAnsi="Calibri" w:cs="Calibri"/>
          <w:sz w:val="22"/>
          <w:szCs w:val="22"/>
        </w:rPr>
        <w:t xml:space="preserve"> As for the communication with BTC Enterprises, most of it will include email messages and further using Microsoft Teams where the team will upload all the progress reports, documents</w:t>
      </w:r>
      <w:r w:rsidR="0016087C">
        <w:rPr>
          <w:rFonts w:ascii="Calibri" w:eastAsia="Arial" w:hAnsi="Calibri" w:cs="Calibri"/>
          <w:sz w:val="22"/>
          <w:szCs w:val="22"/>
        </w:rPr>
        <w:t>,</w:t>
      </w:r>
      <w:r w:rsidRPr="00A86CD3">
        <w:rPr>
          <w:rFonts w:ascii="Calibri" w:eastAsia="Arial" w:hAnsi="Calibri" w:cs="Calibri"/>
          <w:sz w:val="22"/>
          <w:szCs w:val="22"/>
        </w:rPr>
        <w:t xml:space="preserve"> and other deliveries for the client to go through.</w:t>
      </w:r>
    </w:p>
    <w:p w14:paraId="04C1C4EC" w14:textId="77777777" w:rsidR="00A86CD3" w:rsidRPr="00A86CD3" w:rsidRDefault="00A86CD3" w:rsidP="005E35E4">
      <w:pPr>
        <w:pStyle w:val="ListParagraph"/>
        <w:numPr>
          <w:ilvl w:val="0"/>
          <w:numId w:val="11"/>
        </w:numPr>
        <w:spacing w:before="240" w:after="240" w:line="480" w:lineRule="auto"/>
        <w:rPr>
          <w:rFonts w:ascii="Calibri" w:eastAsia="Arial" w:hAnsi="Calibri" w:cs="Calibri"/>
          <w:sz w:val="22"/>
          <w:szCs w:val="22"/>
        </w:rPr>
      </w:pPr>
      <w:r w:rsidRPr="00A86CD3">
        <w:rPr>
          <w:rFonts w:ascii="Calibri" w:eastAsia="Arial" w:hAnsi="Calibri" w:cs="Calibri"/>
          <w:b/>
          <w:sz w:val="22"/>
          <w:szCs w:val="22"/>
        </w:rPr>
        <w:t>Frequency:</w:t>
      </w:r>
      <w:r w:rsidRPr="00A86CD3">
        <w:rPr>
          <w:rFonts w:ascii="Calibri" w:eastAsia="Arial" w:hAnsi="Calibri" w:cs="Calibri"/>
          <w:sz w:val="22"/>
          <w:szCs w:val="22"/>
        </w:rPr>
        <w:t xml:space="preserve"> These actions will involve meeting with the client at least twice a week to discuss project progress and feedback. A Client and Stakeholder Approval Meeting is going to be conducted at the end of each phase in order to confirm the execution of all deliverables.</w:t>
      </w:r>
    </w:p>
    <w:p w14:paraId="18AC3939" w14:textId="77777777" w:rsidR="00A86CD3" w:rsidRPr="00A86CD3" w:rsidRDefault="00A86CD3" w:rsidP="005E35E4">
      <w:pPr>
        <w:spacing w:before="240" w:after="240" w:line="480" w:lineRule="auto"/>
        <w:rPr>
          <w:rFonts w:ascii="Calibri" w:eastAsia="Arial" w:hAnsi="Calibri" w:cs="Calibri"/>
          <w:b/>
          <w:sz w:val="22"/>
          <w:szCs w:val="22"/>
        </w:rPr>
      </w:pPr>
      <w:r w:rsidRPr="00A86CD3">
        <w:rPr>
          <w:rFonts w:ascii="Calibri" w:eastAsia="Arial" w:hAnsi="Calibri" w:cs="Calibri"/>
          <w:b/>
          <w:sz w:val="22"/>
          <w:szCs w:val="22"/>
        </w:rPr>
        <w:lastRenderedPageBreak/>
        <w:t>Writing and Sharing of Papers:</w:t>
      </w:r>
    </w:p>
    <w:p w14:paraId="221C0EFC" w14:textId="77777777" w:rsidR="00A86CD3" w:rsidRPr="00A86CD3" w:rsidRDefault="00A86CD3" w:rsidP="005E35E4">
      <w:pPr>
        <w:spacing w:before="240" w:after="240" w:line="480" w:lineRule="auto"/>
        <w:rPr>
          <w:rFonts w:ascii="Calibri" w:eastAsia="Arial" w:hAnsi="Calibri" w:cs="Calibri"/>
          <w:sz w:val="22"/>
          <w:szCs w:val="22"/>
        </w:rPr>
      </w:pPr>
      <w:r w:rsidRPr="00A86CD3">
        <w:rPr>
          <w:rFonts w:ascii="Calibri" w:eastAsia="Arial" w:hAnsi="Calibri" w:cs="Calibri"/>
          <w:sz w:val="22"/>
          <w:szCs w:val="22"/>
        </w:rPr>
        <w:t>Understanding and Expectations of Changes All project records and documents like WBS, resource usage, risk, and schedules will be created and exchanged through secured means.</w:t>
      </w:r>
    </w:p>
    <w:p w14:paraId="297793C5" w14:textId="77777777" w:rsidR="00A86CD3" w:rsidRPr="00A86CD3" w:rsidRDefault="00A86CD3" w:rsidP="005E35E4">
      <w:pPr>
        <w:pStyle w:val="ListParagraph"/>
        <w:numPr>
          <w:ilvl w:val="0"/>
          <w:numId w:val="11"/>
        </w:numPr>
        <w:spacing w:before="240" w:after="240" w:line="480" w:lineRule="auto"/>
        <w:rPr>
          <w:rFonts w:ascii="Calibri" w:eastAsia="Arial" w:hAnsi="Calibri" w:cs="Calibri"/>
          <w:sz w:val="22"/>
          <w:szCs w:val="22"/>
        </w:rPr>
      </w:pPr>
      <w:r w:rsidRPr="00A86CD3">
        <w:rPr>
          <w:rFonts w:ascii="Calibri" w:eastAsia="Arial" w:hAnsi="Calibri" w:cs="Calibri"/>
          <w:b/>
          <w:sz w:val="22"/>
          <w:szCs w:val="22"/>
        </w:rPr>
        <w:t>Tools and Platforms:</w:t>
      </w:r>
      <w:r w:rsidRPr="00A86CD3">
        <w:rPr>
          <w:rFonts w:ascii="Calibri" w:eastAsia="Arial" w:hAnsi="Calibri" w:cs="Calibri"/>
          <w:sz w:val="22"/>
          <w:szCs w:val="22"/>
        </w:rPr>
        <w:t xml:space="preserve"> This will make document control easy since SharePoint will be used to keep the most current versions of project and business plans and other deliverables usable by BTC Enterprises and all stakeholders. This enables collaborative working and review of significant papers in actual time.</w:t>
      </w:r>
    </w:p>
    <w:p w14:paraId="6B6CA536" w14:textId="77777777" w:rsidR="00A86CD3" w:rsidRPr="00A86CD3" w:rsidRDefault="00A86CD3" w:rsidP="005E35E4">
      <w:pPr>
        <w:spacing w:before="240" w:after="240" w:line="480" w:lineRule="auto"/>
        <w:rPr>
          <w:rFonts w:ascii="Calibri" w:eastAsia="Arial" w:hAnsi="Calibri" w:cs="Calibri"/>
          <w:sz w:val="22"/>
          <w:szCs w:val="22"/>
        </w:rPr>
      </w:pPr>
      <w:r w:rsidRPr="00A86CD3">
        <w:rPr>
          <w:rFonts w:ascii="Calibri" w:eastAsia="Arial" w:hAnsi="Calibri" w:cs="Calibri"/>
          <w:sz w:val="22"/>
          <w:szCs w:val="22"/>
        </w:rPr>
        <w:t xml:space="preserve"> </w:t>
      </w:r>
    </w:p>
    <w:p w14:paraId="420AEEBF" w14:textId="77777777" w:rsidR="00A86CD3" w:rsidRPr="00A86CD3" w:rsidRDefault="00A86CD3" w:rsidP="005E35E4">
      <w:pPr>
        <w:spacing w:before="240" w:after="240" w:line="480" w:lineRule="auto"/>
        <w:rPr>
          <w:rFonts w:ascii="Calibri" w:eastAsia="Arial" w:hAnsi="Calibri" w:cs="Calibri"/>
          <w:b/>
          <w:sz w:val="22"/>
          <w:szCs w:val="22"/>
        </w:rPr>
      </w:pPr>
      <w:r w:rsidRPr="00A86CD3">
        <w:rPr>
          <w:rFonts w:ascii="Calibri" w:eastAsia="Arial" w:hAnsi="Calibri" w:cs="Calibri"/>
          <w:b/>
          <w:sz w:val="22"/>
          <w:szCs w:val="22"/>
        </w:rPr>
        <w:t>Feedback and Adjustments:</w:t>
      </w:r>
    </w:p>
    <w:p w14:paraId="3875DF0B" w14:textId="77777777" w:rsidR="00A86CD3" w:rsidRPr="00A86CD3" w:rsidRDefault="00A86CD3" w:rsidP="005E35E4">
      <w:pPr>
        <w:spacing w:before="240" w:after="240" w:line="480" w:lineRule="auto"/>
        <w:rPr>
          <w:rFonts w:ascii="Calibri" w:eastAsia="Arial" w:hAnsi="Calibri" w:cs="Calibri"/>
          <w:sz w:val="22"/>
          <w:szCs w:val="22"/>
        </w:rPr>
      </w:pPr>
      <w:r w:rsidRPr="00A86CD3">
        <w:rPr>
          <w:rFonts w:ascii="Calibri" w:eastAsia="Arial" w:hAnsi="Calibri" w:cs="Calibri"/>
          <w:sz w:val="22"/>
          <w:szCs w:val="22"/>
        </w:rPr>
        <w:t>In this context, constant feedback from the client and the internal team is going to be essential to the project’s success.</w:t>
      </w:r>
    </w:p>
    <w:p w14:paraId="1CFA71AE" w14:textId="77777777" w:rsidR="00A86CD3" w:rsidRPr="00A86CD3" w:rsidRDefault="00A86CD3" w:rsidP="005E35E4">
      <w:pPr>
        <w:pStyle w:val="ListParagraph"/>
        <w:numPr>
          <w:ilvl w:val="0"/>
          <w:numId w:val="11"/>
        </w:numPr>
        <w:spacing w:before="240" w:after="240" w:line="480" w:lineRule="auto"/>
        <w:rPr>
          <w:rFonts w:ascii="Calibri" w:eastAsia="Arial" w:hAnsi="Calibri" w:cs="Calibri"/>
          <w:sz w:val="22"/>
          <w:szCs w:val="22"/>
        </w:rPr>
      </w:pPr>
      <w:r w:rsidRPr="00A86CD3">
        <w:rPr>
          <w:rFonts w:ascii="Calibri" w:eastAsia="Arial" w:hAnsi="Calibri" w:cs="Calibri"/>
          <w:b/>
          <w:sz w:val="22"/>
          <w:szCs w:val="22"/>
        </w:rPr>
        <w:t>Tools and Platforms:</w:t>
      </w:r>
      <w:r w:rsidRPr="00A86CD3">
        <w:rPr>
          <w:rFonts w:ascii="Calibri" w:eastAsia="Arial" w:hAnsi="Calibri" w:cs="Calibri"/>
          <w:sz w:val="22"/>
          <w:szCs w:val="22"/>
        </w:rPr>
        <w:t xml:space="preserve"> Another assessment method that will be utilized during the project’s implementation is feedback meetings where the client and stakeholders give feedback through Zoom or Teams app on the deliverables. Besides, post-implementation, feedback surveys about the project will be conducted in order to evaluate the level of preference.</w:t>
      </w:r>
    </w:p>
    <w:p w14:paraId="4EE7DB07" w14:textId="77777777" w:rsidR="00A86CD3" w:rsidRPr="00A86CD3" w:rsidRDefault="00A86CD3" w:rsidP="005E35E4">
      <w:pPr>
        <w:pStyle w:val="ListParagraph"/>
        <w:numPr>
          <w:ilvl w:val="0"/>
          <w:numId w:val="11"/>
        </w:numPr>
        <w:spacing w:before="240" w:after="240" w:line="480" w:lineRule="auto"/>
        <w:rPr>
          <w:rFonts w:ascii="Calibri" w:eastAsia="Arial" w:hAnsi="Calibri" w:cs="Calibri"/>
          <w:sz w:val="22"/>
          <w:szCs w:val="22"/>
        </w:rPr>
      </w:pPr>
      <w:r w:rsidRPr="00A86CD3">
        <w:rPr>
          <w:rFonts w:ascii="Calibri" w:eastAsia="Arial" w:hAnsi="Calibri" w:cs="Calibri"/>
          <w:b/>
          <w:sz w:val="22"/>
          <w:szCs w:val="22"/>
        </w:rPr>
        <w:t>Frequency:</w:t>
      </w:r>
      <w:r w:rsidRPr="00A86CD3">
        <w:rPr>
          <w:rFonts w:ascii="Calibri" w:eastAsia="Arial" w:hAnsi="Calibri" w:cs="Calibri"/>
          <w:sz w:val="22"/>
          <w:szCs w:val="22"/>
        </w:rPr>
        <w:t xml:space="preserve"> Finding this feedback at the end of each large phase (as seen with the M365 Configuration and Data Migration phases) will be instrumental in making sure the project is on track and fulfilling the needs of the client.</w:t>
      </w:r>
    </w:p>
    <w:p w14:paraId="2FCA8BF0" w14:textId="77777777" w:rsidR="00A86CD3" w:rsidRDefault="00A86CD3" w:rsidP="005E35E4">
      <w:pPr>
        <w:spacing w:before="240" w:after="240" w:line="480" w:lineRule="auto"/>
        <w:rPr>
          <w:rFonts w:ascii="Calibri" w:eastAsia="Arial" w:hAnsi="Calibri" w:cs="Calibri"/>
          <w:b/>
          <w:bCs/>
          <w:sz w:val="22"/>
          <w:szCs w:val="22"/>
        </w:rPr>
      </w:pPr>
    </w:p>
    <w:p w14:paraId="2F91B87A" w14:textId="77777777" w:rsidR="0016087C" w:rsidRPr="00A86CD3" w:rsidRDefault="0016087C" w:rsidP="005E35E4">
      <w:pPr>
        <w:spacing w:before="240" w:after="240" w:line="480" w:lineRule="auto"/>
        <w:rPr>
          <w:rFonts w:ascii="Calibri" w:eastAsia="Arial" w:hAnsi="Calibri" w:cs="Calibri"/>
          <w:b/>
          <w:bCs/>
          <w:sz w:val="22"/>
          <w:szCs w:val="22"/>
        </w:rPr>
      </w:pPr>
    </w:p>
    <w:p w14:paraId="08673B5A" w14:textId="77777777" w:rsidR="00A86CD3" w:rsidRPr="00A86CD3" w:rsidRDefault="00A86CD3" w:rsidP="005E35E4">
      <w:pPr>
        <w:spacing w:before="240" w:after="240" w:line="480" w:lineRule="auto"/>
        <w:rPr>
          <w:rFonts w:ascii="Calibri" w:eastAsia="Arial" w:hAnsi="Calibri" w:cs="Calibri"/>
          <w:b/>
          <w:sz w:val="22"/>
          <w:szCs w:val="22"/>
        </w:rPr>
      </w:pPr>
      <w:r w:rsidRPr="00A86CD3">
        <w:rPr>
          <w:rFonts w:ascii="Calibri" w:eastAsia="Arial" w:hAnsi="Calibri" w:cs="Calibri"/>
          <w:b/>
          <w:sz w:val="22"/>
          <w:szCs w:val="22"/>
        </w:rPr>
        <w:lastRenderedPageBreak/>
        <w:t>Task and Progress Tracking:</w:t>
      </w:r>
    </w:p>
    <w:p w14:paraId="7B5C91E8" w14:textId="77777777" w:rsidR="00A86CD3" w:rsidRPr="00A86CD3" w:rsidRDefault="00A86CD3" w:rsidP="005E35E4">
      <w:pPr>
        <w:spacing w:before="240" w:after="240" w:line="480" w:lineRule="auto"/>
        <w:rPr>
          <w:rFonts w:ascii="Calibri" w:eastAsia="Arial" w:hAnsi="Calibri" w:cs="Calibri"/>
          <w:sz w:val="22"/>
          <w:szCs w:val="22"/>
        </w:rPr>
      </w:pPr>
      <w:r w:rsidRPr="00A86CD3">
        <w:rPr>
          <w:rFonts w:ascii="Calibri" w:eastAsia="Arial" w:hAnsi="Calibri" w:cs="Calibri"/>
          <w:sz w:val="22"/>
          <w:szCs w:val="22"/>
        </w:rPr>
        <w:t>Work assignment and work accomplishment therefore needs to be well coordinated so as to have a clear tracking schedule.</w:t>
      </w:r>
    </w:p>
    <w:p w14:paraId="2956638C" w14:textId="77777777" w:rsidR="00A86CD3" w:rsidRPr="00A86CD3" w:rsidRDefault="00A86CD3" w:rsidP="005E35E4">
      <w:pPr>
        <w:pStyle w:val="ListParagraph"/>
        <w:numPr>
          <w:ilvl w:val="0"/>
          <w:numId w:val="11"/>
        </w:numPr>
        <w:spacing w:before="240" w:after="240" w:line="480" w:lineRule="auto"/>
        <w:rPr>
          <w:rFonts w:ascii="Calibri" w:eastAsia="Arial" w:hAnsi="Calibri" w:cs="Calibri"/>
          <w:sz w:val="22"/>
          <w:szCs w:val="22"/>
        </w:rPr>
      </w:pPr>
      <w:r w:rsidRPr="00A86CD3">
        <w:rPr>
          <w:rFonts w:ascii="Calibri" w:eastAsia="Arial" w:hAnsi="Calibri" w:cs="Calibri"/>
          <w:b/>
          <w:sz w:val="22"/>
          <w:szCs w:val="22"/>
        </w:rPr>
        <w:t xml:space="preserve">Tools and Platforms: </w:t>
      </w:r>
      <w:r w:rsidRPr="00A86CD3">
        <w:rPr>
          <w:rFonts w:ascii="Calibri" w:eastAsia="Arial" w:hAnsi="Calibri" w:cs="Calibri"/>
          <w:sz w:val="22"/>
          <w:szCs w:val="22"/>
        </w:rPr>
        <w:t>Communications will be handled via Microsoft Teams, it is a fast and efficient way for the team members to communicate and share updates, files, etc.</w:t>
      </w:r>
    </w:p>
    <w:p w14:paraId="7235CBD8" w14:textId="77777777" w:rsidR="00A86CD3" w:rsidRPr="00A86CD3" w:rsidRDefault="00A86CD3" w:rsidP="005E35E4">
      <w:pPr>
        <w:pStyle w:val="ListParagraph"/>
        <w:numPr>
          <w:ilvl w:val="0"/>
          <w:numId w:val="11"/>
        </w:numPr>
        <w:spacing w:line="480" w:lineRule="auto"/>
        <w:rPr>
          <w:rFonts w:ascii="Calibri" w:eastAsia="Arial" w:hAnsi="Calibri" w:cs="Calibri"/>
          <w:sz w:val="22"/>
          <w:szCs w:val="22"/>
        </w:rPr>
      </w:pPr>
      <w:r w:rsidRPr="00A86CD3">
        <w:rPr>
          <w:rFonts w:ascii="Calibri" w:eastAsia="Arial" w:hAnsi="Calibri" w:cs="Calibri"/>
          <w:b/>
          <w:sz w:val="22"/>
          <w:szCs w:val="22"/>
        </w:rPr>
        <w:t>Frequency:</w:t>
      </w:r>
      <w:r w:rsidRPr="00A86CD3">
        <w:rPr>
          <w:rFonts w:ascii="Calibri" w:eastAsia="Arial" w:hAnsi="Calibri" w:cs="Calibri"/>
          <w:sz w:val="22"/>
          <w:szCs w:val="22"/>
        </w:rPr>
        <w:t xml:space="preserve"> All the tasks will be tracked in the Trello boards, and team members will have to check the boards at least once per day. Weekly newsletters will be aggregated into progress reports which will be presented to the client and stakeholders.</w:t>
      </w:r>
    </w:p>
    <w:p w14:paraId="14DA2372" w14:textId="77777777" w:rsidR="00A86CD3" w:rsidRPr="00A86CD3" w:rsidRDefault="00A86CD3" w:rsidP="005E35E4">
      <w:pPr>
        <w:spacing w:line="480" w:lineRule="auto"/>
        <w:rPr>
          <w:rFonts w:ascii="Calibri" w:eastAsia="Batang" w:hAnsi="Calibri" w:cs="Calibri"/>
          <w:sz w:val="22"/>
          <w:szCs w:val="22"/>
        </w:rPr>
      </w:pPr>
      <w:r w:rsidRPr="00A86CD3">
        <w:rPr>
          <w:rFonts w:ascii="Calibri" w:eastAsia="Batang" w:hAnsi="Calibri" w:cs="Calibri"/>
          <w:sz w:val="22"/>
          <w:szCs w:val="22"/>
        </w:rPr>
        <w:br w:type="page"/>
      </w:r>
    </w:p>
    <w:p w14:paraId="0F8E7734" w14:textId="0E974E87" w:rsidR="00A86CD3" w:rsidRPr="00A86CD3" w:rsidRDefault="00A86CD3" w:rsidP="00084011">
      <w:pPr>
        <w:pStyle w:val="Heading1"/>
        <w:jc w:val="center"/>
        <w:rPr>
          <w:rFonts w:ascii="Calibri" w:eastAsia="Batang" w:hAnsi="Calibri" w:cs="Calibri"/>
        </w:rPr>
      </w:pPr>
      <w:bookmarkStart w:id="29" w:name="_Toc179481177"/>
      <w:r w:rsidRPr="00A86CD3">
        <w:rPr>
          <w:rFonts w:ascii="Calibri" w:eastAsia="Batang" w:hAnsi="Calibri" w:cs="Calibri"/>
        </w:rPr>
        <w:lastRenderedPageBreak/>
        <w:t>Quality Control</w:t>
      </w:r>
      <w:bookmarkEnd w:id="29"/>
    </w:p>
    <w:p w14:paraId="677FAE80" w14:textId="77777777" w:rsidR="00A86CD3" w:rsidRPr="00A86CD3" w:rsidRDefault="00A86CD3" w:rsidP="00A86CD3">
      <w:pPr>
        <w:rPr>
          <w:rFonts w:ascii="Calibri" w:hAnsi="Calibri" w:cs="Calibri"/>
        </w:rPr>
      </w:pPr>
    </w:p>
    <w:p w14:paraId="28564F93" w14:textId="77777777" w:rsidR="00A86CD3" w:rsidRPr="00A86CD3" w:rsidRDefault="00A86CD3" w:rsidP="00084011">
      <w:pPr>
        <w:spacing w:line="480" w:lineRule="auto"/>
        <w:rPr>
          <w:rFonts w:ascii="Calibri" w:hAnsi="Calibri" w:cs="Calibri"/>
          <w:sz w:val="22"/>
          <w:szCs w:val="22"/>
          <w:lang w:val="en-IN"/>
        </w:rPr>
      </w:pPr>
      <w:r w:rsidRPr="00A86CD3">
        <w:rPr>
          <w:rFonts w:ascii="Calibri" w:hAnsi="Calibri" w:cs="Calibri"/>
          <w:sz w:val="22"/>
          <w:szCs w:val="22"/>
          <w:lang w:val="en-IN"/>
        </w:rPr>
        <w:t>A comprehensive quality control (QC) strategy must be carried out throughout the duration of the project to ensure that the delivery exceeds and meets the client's expectations, in addition to that the solution operates effectively.</w:t>
      </w:r>
    </w:p>
    <w:p w14:paraId="12378389" w14:textId="77777777" w:rsidR="00A86CD3" w:rsidRPr="00A86CD3" w:rsidRDefault="00A86CD3" w:rsidP="00084011">
      <w:pPr>
        <w:spacing w:line="480" w:lineRule="auto"/>
        <w:rPr>
          <w:rFonts w:ascii="Calibri" w:hAnsi="Calibri" w:cs="Calibri"/>
          <w:b/>
          <w:bCs/>
          <w:sz w:val="22"/>
          <w:szCs w:val="22"/>
        </w:rPr>
      </w:pPr>
      <w:r w:rsidRPr="00A86CD3">
        <w:rPr>
          <w:rFonts w:ascii="Calibri" w:hAnsi="Calibri" w:cs="Calibri"/>
          <w:b/>
          <w:bCs/>
          <w:sz w:val="22"/>
          <w:szCs w:val="22"/>
        </w:rPr>
        <w:t>Project Planning and Design Overview</w:t>
      </w:r>
    </w:p>
    <w:p w14:paraId="76BDDD08" w14:textId="77777777" w:rsidR="00A86CD3" w:rsidRPr="00A86CD3" w:rsidRDefault="00A86CD3" w:rsidP="00084011">
      <w:pPr>
        <w:pStyle w:val="ListParagraph"/>
        <w:numPr>
          <w:ilvl w:val="0"/>
          <w:numId w:val="1"/>
        </w:numPr>
        <w:spacing w:line="480" w:lineRule="auto"/>
        <w:rPr>
          <w:rFonts w:ascii="Calibri" w:hAnsi="Calibri" w:cs="Calibri"/>
          <w:sz w:val="22"/>
          <w:szCs w:val="22"/>
          <w:lang w:val="en-IN"/>
        </w:rPr>
      </w:pPr>
      <w:r w:rsidRPr="00A86CD3">
        <w:rPr>
          <w:rFonts w:ascii="Calibri" w:hAnsi="Calibri" w:cs="Calibri"/>
          <w:b/>
          <w:bCs/>
          <w:sz w:val="22"/>
          <w:szCs w:val="22"/>
          <w:lang w:val="en-IN"/>
        </w:rPr>
        <w:t>Requirement Validation:</w:t>
      </w:r>
      <w:r w:rsidRPr="00A86CD3">
        <w:rPr>
          <w:rFonts w:ascii="Calibri" w:hAnsi="Calibri" w:cs="Calibri"/>
          <w:sz w:val="22"/>
          <w:szCs w:val="22"/>
          <w:lang w:val="en-IN"/>
        </w:rPr>
        <w:t xml:space="preserve"> Ensure that each of the client's demands are well recorded, recognized, and agreed upon. Perform periodic assessments with stakeholders to validate the requirements before proceeding.</w:t>
      </w:r>
    </w:p>
    <w:p w14:paraId="6CD579EF" w14:textId="4822EF0B" w:rsidR="00A86CD3" w:rsidRDefault="00A86CD3" w:rsidP="00084011">
      <w:pPr>
        <w:pStyle w:val="ListParagraph"/>
        <w:numPr>
          <w:ilvl w:val="0"/>
          <w:numId w:val="1"/>
        </w:numPr>
        <w:spacing w:line="480" w:lineRule="auto"/>
        <w:rPr>
          <w:rFonts w:ascii="Calibri" w:hAnsi="Calibri" w:cs="Calibri"/>
          <w:sz w:val="22"/>
          <w:szCs w:val="22"/>
          <w:lang w:val="en-IN"/>
        </w:rPr>
      </w:pPr>
      <w:r w:rsidRPr="00A86CD3">
        <w:rPr>
          <w:rFonts w:ascii="Calibri" w:hAnsi="Calibri" w:cs="Calibri"/>
          <w:b/>
          <w:bCs/>
          <w:sz w:val="22"/>
          <w:szCs w:val="22"/>
          <w:lang w:val="en-IN"/>
        </w:rPr>
        <w:t>Design Overviews:</w:t>
      </w:r>
      <w:r w:rsidRPr="00A86CD3">
        <w:rPr>
          <w:rFonts w:ascii="Calibri" w:hAnsi="Calibri" w:cs="Calibri"/>
          <w:sz w:val="22"/>
          <w:szCs w:val="22"/>
          <w:lang w:val="en-IN"/>
        </w:rPr>
        <w:t xml:space="preserve"> Execute formal design explanations with the client to guarantee that the layout plans correspond with corporate styling, </w:t>
      </w:r>
      <w:proofErr w:type="spellStart"/>
      <w:r w:rsidR="00084011" w:rsidRPr="00A86CD3">
        <w:rPr>
          <w:rFonts w:ascii="Calibri" w:hAnsi="Calibri" w:cs="Calibri"/>
          <w:sz w:val="22"/>
          <w:szCs w:val="22"/>
          <w:lang w:val="en-IN"/>
        </w:rPr>
        <w:t>color</w:t>
      </w:r>
      <w:proofErr w:type="spellEnd"/>
      <w:r w:rsidRPr="00A86CD3">
        <w:rPr>
          <w:rFonts w:ascii="Calibri" w:hAnsi="Calibri" w:cs="Calibri"/>
          <w:sz w:val="22"/>
          <w:szCs w:val="22"/>
          <w:lang w:val="en-IN"/>
        </w:rPr>
        <w:t xml:space="preserve"> themes, and standards of design. Gather feedback from clients and make any required modifications to the design before the final approval.</w:t>
      </w:r>
    </w:p>
    <w:p w14:paraId="6F5BDE82" w14:textId="77777777" w:rsidR="00084011" w:rsidRPr="00A86CD3" w:rsidRDefault="00084011" w:rsidP="00084011">
      <w:pPr>
        <w:pStyle w:val="ListParagraph"/>
        <w:spacing w:line="480" w:lineRule="auto"/>
        <w:rPr>
          <w:rFonts w:ascii="Calibri" w:hAnsi="Calibri" w:cs="Calibri"/>
          <w:sz w:val="22"/>
          <w:szCs w:val="22"/>
          <w:lang w:val="en-IN"/>
        </w:rPr>
      </w:pPr>
    </w:p>
    <w:p w14:paraId="54B3B3BE" w14:textId="77777777" w:rsidR="00A86CD3" w:rsidRPr="00A86CD3" w:rsidRDefault="00A86CD3" w:rsidP="00084011">
      <w:pPr>
        <w:spacing w:line="480" w:lineRule="auto"/>
        <w:rPr>
          <w:rFonts w:ascii="Calibri" w:hAnsi="Calibri" w:cs="Calibri"/>
          <w:b/>
          <w:bCs/>
          <w:sz w:val="22"/>
          <w:szCs w:val="22"/>
        </w:rPr>
      </w:pPr>
      <w:r w:rsidRPr="00A86CD3">
        <w:rPr>
          <w:rFonts w:ascii="Calibri" w:hAnsi="Calibri" w:cs="Calibri"/>
          <w:b/>
          <w:bCs/>
          <w:sz w:val="22"/>
          <w:szCs w:val="22"/>
        </w:rPr>
        <w:t>Solution Configuration and Content Migration</w:t>
      </w:r>
    </w:p>
    <w:p w14:paraId="0D036BD9" w14:textId="6DE2CFD6" w:rsidR="00A86CD3" w:rsidRPr="00A86CD3" w:rsidRDefault="00A86CD3" w:rsidP="00084011">
      <w:pPr>
        <w:pStyle w:val="ListParagraph"/>
        <w:numPr>
          <w:ilvl w:val="0"/>
          <w:numId w:val="2"/>
        </w:numPr>
        <w:spacing w:line="480" w:lineRule="auto"/>
        <w:rPr>
          <w:rFonts w:ascii="Calibri" w:hAnsi="Calibri" w:cs="Calibri"/>
          <w:sz w:val="22"/>
          <w:szCs w:val="22"/>
          <w:lang w:val="en-IN"/>
        </w:rPr>
      </w:pPr>
      <w:r w:rsidRPr="00A86CD3">
        <w:rPr>
          <w:rFonts w:ascii="Calibri" w:hAnsi="Calibri" w:cs="Calibri"/>
          <w:b/>
          <w:bCs/>
          <w:sz w:val="22"/>
          <w:szCs w:val="22"/>
          <w:lang w:val="en-IN"/>
        </w:rPr>
        <w:t>Deployment Checks:</w:t>
      </w:r>
      <w:r w:rsidRPr="00A86CD3">
        <w:rPr>
          <w:rFonts w:ascii="Calibri" w:hAnsi="Calibri" w:cs="Calibri"/>
          <w:sz w:val="22"/>
          <w:szCs w:val="22"/>
          <w:lang w:val="en-IN"/>
        </w:rPr>
        <w:t xml:space="preserve"> Perform regular audits during the Azure AD, SharePoint, and OneDrive configuration cycles to ensure that the setup </w:t>
      </w:r>
      <w:proofErr w:type="spellStart"/>
      <w:r w:rsidR="00084011" w:rsidRPr="00A86CD3">
        <w:rPr>
          <w:rFonts w:ascii="Calibri" w:hAnsi="Calibri" w:cs="Calibri"/>
          <w:sz w:val="22"/>
          <w:szCs w:val="22"/>
          <w:lang w:val="en-IN"/>
        </w:rPr>
        <w:t>fulfil</w:t>
      </w:r>
      <w:r w:rsidR="00084011">
        <w:rPr>
          <w:rFonts w:ascii="Calibri" w:hAnsi="Calibri" w:cs="Calibri"/>
          <w:sz w:val="22"/>
          <w:szCs w:val="22"/>
          <w:lang w:val="en-IN"/>
        </w:rPr>
        <w:t>l</w:t>
      </w:r>
      <w:r w:rsidR="00084011" w:rsidRPr="00A86CD3">
        <w:rPr>
          <w:rFonts w:ascii="Calibri" w:hAnsi="Calibri" w:cs="Calibri"/>
          <w:sz w:val="22"/>
          <w:szCs w:val="22"/>
          <w:lang w:val="en-IN"/>
        </w:rPr>
        <w:t>s</w:t>
      </w:r>
      <w:proofErr w:type="spellEnd"/>
      <w:r w:rsidRPr="00A86CD3">
        <w:rPr>
          <w:rFonts w:ascii="Calibri" w:hAnsi="Calibri" w:cs="Calibri"/>
          <w:sz w:val="22"/>
          <w:szCs w:val="22"/>
          <w:lang w:val="en-IN"/>
        </w:rPr>
        <w:t xml:space="preserve"> project requirements and maintains security best practices.</w:t>
      </w:r>
    </w:p>
    <w:p w14:paraId="574D25EB" w14:textId="77777777" w:rsidR="00A86CD3" w:rsidRPr="00A86CD3" w:rsidRDefault="00A86CD3" w:rsidP="00084011">
      <w:pPr>
        <w:pStyle w:val="ListParagraph"/>
        <w:numPr>
          <w:ilvl w:val="0"/>
          <w:numId w:val="2"/>
        </w:numPr>
        <w:spacing w:line="480" w:lineRule="auto"/>
        <w:rPr>
          <w:rFonts w:ascii="Calibri" w:hAnsi="Calibri" w:cs="Calibri"/>
          <w:sz w:val="22"/>
          <w:szCs w:val="22"/>
          <w:lang w:val="en-IN"/>
        </w:rPr>
      </w:pPr>
      <w:r w:rsidRPr="00A86CD3">
        <w:rPr>
          <w:rFonts w:ascii="Calibri" w:hAnsi="Calibri" w:cs="Calibri"/>
          <w:b/>
          <w:bCs/>
          <w:sz w:val="22"/>
          <w:szCs w:val="22"/>
          <w:lang w:val="en-IN"/>
        </w:rPr>
        <w:t>Migration Testing:</w:t>
      </w:r>
      <w:r w:rsidRPr="00A86CD3">
        <w:rPr>
          <w:rFonts w:ascii="Calibri" w:hAnsi="Calibri" w:cs="Calibri"/>
          <w:sz w:val="22"/>
          <w:szCs w:val="22"/>
          <w:lang w:val="en-IN"/>
        </w:rPr>
        <w:t xml:space="preserve"> Create and implement a migration testing plan that includes pilot migrations, data integrity authentication, and post-migration functionality testing. This will help discover difficulties early on and allow for adjustments.</w:t>
      </w:r>
    </w:p>
    <w:p w14:paraId="45B48A27" w14:textId="77777777" w:rsidR="00A86CD3" w:rsidRPr="00A86CD3" w:rsidRDefault="00A86CD3" w:rsidP="00084011">
      <w:pPr>
        <w:pStyle w:val="ListParagraph"/>
        <w:numPr>
          <w:ilvl w:val="0"/>
          <w:numId w:val="2"/>
        </w:numPr>
        <w:spacing w:line="480" w:lineRule="auto"/>
        <w:rPr>
          <w:rFonts w:ascii="Calibri" w:hAnsi="Calibri" w:cs="Calibri"/>
          <w:sz w:val="22"/>
          <w:szCs w:val="22"/>
          <w:lang w:val="en-IN"/>
        </w:rPr>
      </w:pPr>
      <w:r w:rsidRPr="00A86CD3">
        <w:rPr>
          <w:rFonts w:ascii="Calibri" w:hAnsi="Calibri" w:cs="Calibri"/>
          <w:b/>
          <w:bCs/>
          <w:sz w:val="22"/>
          <w:szCs w:val="22"/>
          <w:lang w:val="en-IN"/>
        </w:rPr>
        <w:lastRenderedPageBreak/>
        <w:t>Backup and Recovery Verification:</w:t>
      </w:r>
      <w:r w:rsidRPr="00A86CD3">
        <w:rPr>
          <w:rFonts w:ascii="Calibri" w:hAnsi="Calibri" w:cs="Calibri"/>
          <w:sz w:val="22"/>
          <w:szCs w:val="22"/>
          <w:lang w:val="en-IN"/>
        </w:rPr>
        <w:t xml:space="preserve"> Verify that all important information is backed up before transferring. Verify the recovery process in order to ensure that data can be restored without harm in the scenario of migration failure.</w:t>
      </w:r>
    </w:p>
    <w:p w14:paraId="3A24D595" w14:textId="77777777" w:rsidR="00A86CD3" w:rsidRPr="00A86CD3" w:rsidRDefault="00A86CD3" w:rsidP="00084011">
      <w:pPr>
        <w:spacing w:line="480" w:lineRule="auto"/>
        <w:rPr>
          <w:rFonts w:ascii="Calibri" w:hAnsi="Calibri" w:cs="Calibri"/>
          <w:b/>
          <w:bCs/>
          <w:lang w:val="en-IN"/>
        </w:rPr>
      </w:pPr>
    </w:p>
    <w:p w14:paraId="32227FAF" w14:textId="77777777" w:rsidR="00A86CD3" w:rsidRPr="00A86CD3" w:rsidRDefault="00A86CD3" w:rsidP="00084011">
      <w:pPr>
        <w:spacing w:line="480" w:lineRule="auto"/>
        <w:rPr>
          <w:rFonts w:ascii="Calibri" w:hAnsi="Calibri" w:cs="Calibri"/>
          <w:b/>
          <w:bCs/>
          <w:sz w:val="22"/>
          <w:szCs w:val="22"/>
          <w:lang w:val="en-IN"/>
        </w:rPr>
      </w:pPr>
      <w:r w:rsidRPr="00A86CD3">
        <w:rPr>
          <w:rFonts w:ascii="Calibri" w:hAnsi="Calibri" w:cs="Calibri"/>
          <w:b/>
          <w:bCs/>
          <w:sz w:val="22"/>
          <w:szCs w:val="22"/>
          <w:lang w:val="en-IN"/>
        </w:rPr>
        <w:t>Solution Configuration and Content Migration</w:t>
      </w:r>
    </w:p>
    <w:p w14:paraId="70892C25" w14:textId="77777777" w:rsidR="00A86CD3" w:rsidRPr="00A86CD3" w:rsidRDefault="00A86CD3" w:rsidP="00084011">
      <w:pPr>
        <w:pStyle w:val="ListParagraph"/>
        <w:numPr>
          <w:ilvl w:val="0"/>
          <w:numId w:val="13"/>
        </w:numPr>
        <w:spacing w:line="480" w:lineRule="auto"/>
        <w:jc w:val="both"/>
        <w:rPr>
          <w:rFonts w:ascii="Calibri" w:hAnsi="Calibri" w:cs="Calibri"/>
          <w:sz w:val="22"/>
          <w:szCs w:val="22"/>
          <w:lang w:val="en-IN"/>
        </w:rPr>
      </w:pPr>
      <w:r w:rsidRPr="00A86CD3">
        <w:rPr>
          <w:rFonts w:ascii="Calibri" w:hAnsi="Calibri" w:cs="Calibri"/>
          <w:b/>
          <w:bCs/>
          <w:sz w:val="22"/>
          <w:szCs w:val="22"/>
          <w:lang w:val="en-IN"/>
        </w:rPr>
        <w:t xml:space="preserve">Configuration Review: </w:t>
      </w:r>
      <w:r w:rsidRPr="00A86CD3">
        <w:rPr>
          <w:rFonts w:ascii="Calibri" w:hAnsi="Calibri" w:cs="Calibri"/>
          <w:sz w:val="22"/>
          <w:szCs w:val="22"/>
          <w:lang w:val="en-IN"/>
        </w:rPr>
        <w:t>Establish a checklist according to the system design research to check that all settings are recommended that a senior technical team member or a peer check the configurations to find any differences or missing configurations. Perform initial testing to make sure that all configuration environments, such as security roles, user permissions, and process sets, perform as planned.</w:t>
      </w:r>
    </w:p>
    <w:p w14:paraId="596F83E5" w14:textId="77777777" w:rsidR="00A86CD3" w:rsidRPr="00A86CD3" w:rsidRDefault="00A86CD3" w:rsidP="00084011">
      <w:pPr>
        <w:pStyle w:val="ListParagraph"/>
        <w:numPr>
          <w:ilvl w:val="0"/>
          <w:numId w:val="13"/>
        </w:numPr>
        <w:spacing w:line="480" w:lineRule="auto"/>
        <w:jc w:val="both"/>
        <w:rPr>
          <w:rFonts w:ascii="Calibri" w:hAnsi="Calibri" w:cs="Calibri"/>
          <w:sz w:val="22"/>
          <w:szCs w:val="22"/>
          <w:lang w:val="en-IN"/>
        </w:rPr>
      </w:pPr>
      <w:r w:rsidRPr="00A86CD3">
        <w:rPr>
          <w:rFonts w:ascii="Calibri" w:hAnsi="Calibri" w:cs="Calibri"/>
          <w:b/>
          <w:bCs/>
          <w:sz w:val="22"/>
          <w:szCs w:val="22"/>
          <w:lang w:val="en-IN"/>
        </w:rPr>
        <w:t>Data Validation:</w:t>
      </w:r>
      <w:r w:rsidRPr="00A86CD3">
        <w:rPr>
          <w:rFonts w:ascii="Calibri" w:hAnsi="Calibri" w:cs="Calibri"/>
          <w:sz w:val="22"/>
          <w:szCs w:val="22"/>
          <w:lang w:val="en-IN"/>
        </w:rPr>
        <w:t xml:space="preserve"> Evaluate the data mapping documents to make sure that all data categories from the source system transfer appropriately to the target system. Execute data quality checks on the initial data to identify and fix any gaps, repetitions, or errors before migration. After migration, compare the source and the destination systems to ensure data integrity. This involves ensuring that all data is complete, accurate, and consistent in format.</w:t>
      </w:r>
    </w:p>
    <w:p w14:paraId="48E80FC3" w14:textId="4CC37280" w:rsidR="00A86CD3" w:rsidRDefault="00A86CD3" w:rsidP="00084011">
      <w:pPr>
        <w:pStyle w:val="ListParagraph"/>
        <w:numPr>
          <w:ilvl w:val="0"/>
          <w:numId w:val="13"/>
        </w:numPr>
        <w:spacing w:line="480" w:lineRule="auto"/>
        <w:jc w:val="both"/>
        <w:rPr>
          <w:rFonts w:ascii="Calibri" w:hAnsi="Calibri" w:cs="Calibri"/>
          <w:sz w:val="22"/>
          <w:szCs w:val="22"/>
          <w:lang w:val="en-IN"/>
        </w:rPr>
      </w:pPr>
      <w:r w:rsidRPr="00A86CD3">
        <w:rPr>
          <w:rFonts w:ascii="Calibri" w:hAnsi="Calibri" w:cs="Calibri"/>
          <w:b/>
          <w:bCs/>
          <w:sz w:val="22"/>
          <w:szCs w:val="22"/>
          <w:lang w:val="en-IN"/>
        </w:rPr>
        <w:t>Performance Testing</w:t>
      </w:r>
      <w:r w:rsidRPr="00A86CD3">
        <w:rPr>
          <w:rFonts w:ascii="Calibri" w:hAnsi="Calibri" w:cs="Calibri"/>
          <w:sz w:val="22"/>
          <w:szCs w:val="22"/>
          <w:lang w:val="en-IN"/>
        </w:rPr>
        <w:t xml:space="preserve">: Simulate client load to make sure that the IT infrastructure can handle the planned number of users and data shifts efficiently. Test the system's </w:t>
      </w:r>
      <w:proofErr w:type="spellStart"/>
      <w:r w:rsidRPr="00A86CD3">
        <w:rPr>
          <w:rFonts w:ascii="Calibri" w:hAnsi="Calibri" w:cs="Calibri"/>
          <w:sz w:val="22"/>
          <w:szCs w:val="22"/>
          <w:lang w:val="en-IN"/>
        </w:rPr>
        <w:t>behavior</w:t>
      </w:r>
      <w:proofErr w:type="spellEnd"/>
      <w:r w:rsidRPr="00A86CD3">
        <w:rPr>
          <w:rFonts w:ascii="Calibri" w:hAnsi="Calibri" w:cs="Calibri"/>
          <w:sz w:val="22"/>
          <w:szCs w:val="22"/>
          <w:lang w:val="en-IN"/>
        </w:rPr>
        <w:t xml:space="preserve"> in extreme conditions to discover possible limits or breaking points. Ensure that the system can grow effectively to accommodate future content or user growth.</w:t>
      </w:r>
    </w:p>
    <w:p w14:paraId="291BF81D" w14:textId="77777777" w:rsidR="00084011" w:rsidRDefault="00084011" w:rsidP="00084011">
      <w:pPr>
        <w:pStyle w:val="ListParagraph"/>
        <w:spacing w:line="480" w:lineRule="auto"/>
        <w:jc w:val="both"/>
        <w:rPr>
          <w:rFonts w:ascii="Calibri" w:hAnsi="Calibri" w:cs="Calibri"/>
          <w:sz w:val="22"/>
          <w:szCs w:val="22"/>
          <w:lang w:val="en-IN"/>
        </w:rPr>
      </w:pPr>
    </w:p>
    <w:p w14:paraId="567D27A7" w14:textId="77777777" w:rsidR="00A15AD4" w:rsidRDefault="00A15AD4" w:rsidP="00084011">
      <w:pPr>
        <w:pStyle w:val="ListParagraph"/>
        <w:spacing w:line="480" w:lineRule="auto"/>
        <w:jc w:val="both"/>
        <w:rPr>
          <w:rFonts w:ascii="Calibri" w:hAnsi="Calibri" w:cs="Calibri"/>
          <w:sz w:val="22"/>
          <w:szCs w:val="22"/>
          <w:lang w:val="en-IN"/>
        </w:rPr>
      </w:pPr>
    </w:p>
    <w:p w14:paraId="004513FA" w14:textId="77777777" w:rsidR="00A15AD4" w:rsidRDefault="00A15AD4" w:rsidP="00084011">
      <w:pPr>
        <w:pStyle w:val="ListParagraph"/>
        <w:spacing w:line="480" w:lineRule="auto"/>
        <w:jc w:val="both"/>
        <w:rPr>
          <w:rFonts w:ascii="Calibri" w:hAnsi="Calibri" w:cs="Calibri"/>
          <w:sz w:val="22"/>
          <w:szCs w:val="22"/>
          <w:lang w:val="en-IN"/>
        </w:rPr>
      </w:pPr>
    </w:p>
    <w:p w14:paraId="5179FAA7" w14:textId="77777777" w:rsidR="00A15AD4" w:rsidRPr="00084011" w:rsidRDefault="00A15AD4" w:rsidP="00084011">
      <w:pPr>
        <w:pStyle w:val="ListParagraph"/>
        <w:spacing w:line="480" w:lineRule="auto"/>
        <w:jc w:val="both"/>
        <w:rPr>
          <w:rFonts w:ascii="Calibri" w:hAnsi="Calibri" w:cs="Calibri"/>
          <w:sz w:val="22"/>
          <w:szCs w:val="22"/>
          <w:lang w:val="en-IN"/>
        </w:rPr>
      </w:pPr>
    </w:p>
    <w:p w14:paraId="09B18994" w14:textId="77777777" w:rsidR="00A86CD3" w:rsidRPr="00A86CD3" w:rsidRDefault="00A86CD3" w:rsidP="00084011">
      <w:pPr>
        <w:spacing w:line="480" w:lineRule="auto"/>
        <w:rPr>
          <w:rFonts w:ascii="Calibri" w:hAnsi="Calibri" w:cs="Calibri"/>
          <w:b/>
          <w:bCs/>
          <w:sz w:val="22"/>
          <w:szCs w:val="22"/>
          <w:lang w:val="en-IN"/>
        </w:rPr>
      </w:pPr>
      <w:r w:rsidRPr="00A86CD3">
        <w:rPr>
          <w:rFonts w:ascii="Calibri" w:hAnsi="Calibri" w:cs="Calibri"/>
          <w:b/>
          <w:bCs/>
          <w:sz w:val="22"/>
          <w:szCs w:val="22"/>
          <w:lang w:val="en-IN"/>
        </w:rPr>
        <w:lastRenderedPageBreak/>
        <w:t>Solution Design and Development</w:t>
      </w:r>
    </w:p>
    <w:p w14:paraId="7AF7AF28" w14:textId="1ED9912A" w:rsidR="00A86CD3" w:rsidRPr="00A86CD3" w:rsidRDefault="00A86CD3" w:rsidP="00084011">
      <w:pPr>
        <w:pStyle w:val="ListParagraph"/>
        <w:numPr>
          <w:ilvl w:val="0"/>
          <w:numId w:val="3"/>
        </w:numPr>
        <w:spacing w:line="480" w:lineRule="auto"/>
        <w:rPr>
          <w:rFonts w:ascii="Calibri" w:hAnsi="Calibri" w:cs="Calibri"/>
          <w:sz w:val="22"/>
          <w:szCs w:val="22"/>
          <w:lang w:val="en-IN"/>
        </w:rPr>
      </w:pPr>
      <w:r w:rsidRPr="00A86CD3">
        <w:rPr>
          <w:rFonts w:ascii="Calibri" w:hAnsi="Calibri" w:cs="Calibri"/>
          <w:b/>
          <w:bCs/>
          <w:sz w:val="22"/>
          <w:szCs w:val="22"/>
          <w:lang w:val="en-IN"/>
        </w:rPr>
        <w:t>Code Assessments:</w:t>
      </w:r>
      <w:r w:rsidRPr="00A86CD3">
        <w:rPr>
          <w:rFonts w:ascii="Calibri" w:hAnsi="Calibri" w:cs="Calibri"/>
          <w:sz w:val="22"/>
          <w:szCs w:val="22"/>
          <w:lang w:val="en-IN"/>
        </w:rPr>
        <w:t xml:space="preserve"> Utilize external code reviews to ensure that best practices have been followed and that the solution satisfies the highest standards. This will assist in recognizing possible issues early in the development process.</w:t>
      </w:r>
    </w:p>
    <w:p w14:paraId="0B077ACF" w14:textId="77777777" w:rsidR="00A86CD3" w:rsidRPr="00A86CD3" w:rsidRDefault="00A86CD3" w:rsidP="00084011">
      <w:pPr>
        <w:pStyle w:val="ListParagraph"/>
        <w:numPr>
          <w:ilvl w:val="0"/>
          <w:numId w:val="3"/>
        </w:numPr>
        <w:spacing w:line="480" w:lineRule="auto"/>
        <w:rPr>
          <w:rFonts w:ascii="Calibri" w:hAnsi="Calibri" w:cs="Calibri"/>
          <w:sz w:val="22"/>
          <w:szCs w:val="22"/>
          <w:lang w:val="en-IN"/>
        </w:rPr>
      </w:pPr>
      <w:r w:rsidRPr="00A86CD3">
        <w:rPr>
          <w:rFonts w:ascii="Calibri" w:hAnsi="Calibri" w:cs="Calibri"/>
          <w:b/>
          <w:bCs/>
          <w:sz w:val="22"/>
          <w:szCs w:val="22"/>
          <w:lang w:val="en-IN"/>
        </w:rPr>
        <w:t>Automated Testing:</w:t>
      </w:r>
      <w:r w:rsidRPr="00A86CD3">
        <w:rPr>
          <w:rFonts w:ascii="Calibri" w:hAnsi="Calibri" w:cs="Calibri"/>
          <w:sz w:val="22"/>
          <w:szCs w:val="22"/>
          <w:lang w:val="en-IN"/>
        </w:rPr>
        <w:t xml:space="preserve"> Develop automated test cases for functional, regression, and security testing. The evaluations will run constantly to identify any issues as soon as they appear.</w:t>
      </w:r>
    </w:p>
    <w:p w14:paraId="38FF129E" w14:textId="77777777" w:rsidR="00A86CD3" w:rsidRPr="00A86CD3" w:rsidRDefault="00A86CD3" w:rsidP="00084011">
      <w:pPr>
        <w:pStyle w:val="ListParagraph"/>
        <w:numPr>
          <w:ilvl w:val="0"/>
          <w:numId w:val="3"/>
        </w:numPr>
        <w:spacing w:line="480" w:lineRule="auto"/>
        <w:rPr>
          <w:rFonts w:ascii="Calibri" w:hAnsi="Calibri" w:cs="Calibri"/>
          <w:sz w:val="22"/>
          <w:szCs w:val="22"/>
          <w:lang w:val="en-IN"/>
        </w:rPr>
      </w:pPr>
      <w:r w:rsidRPr="00A86CD3">
        <w:rPr>
          <w:rFonts w:ascii="Calibri" w:hAnsi="Calibri" w:cs="Calibri"/>
          <w:b/>
          <w:bCs/>
          <w:sz w:val="22"/>
          <w:szCs w:val="22"/>
          <w:lang w:val="en-IN"/>
        </w:rPr>
        <w:t>Performance testing:</w:t>
      </w:r>
      <w:r w:rsidRPr="00A86CD3">
        <w:rPr>
          <w:rFonts w:ascii="Calibri" w:hAnsi="Calibri" w:cs="Calibri"/>
          <w:sz w:val="22"/>
          <w:szCs w:val="22"/>
          <w:lang w:val="en-IN"/>
        </w:rPr>
        <w:t xml:space="preserve"> This is used to confirm that SharePoint and OneDrive can handle the anticipated demand and that the solution operates efficiently under different instances.</w:t>
      </w:r>
    </w:p>
    <w:p w14:paraId="2C7A12D0" w14:textId="77777777" w:rsidR="00A86CD3" w:rsidRPr="00A86CD3" w:rsidRDefault="00A86CD3" w:rsidP="00084011">
      <w:pPr>
        <w:pStyle w:val="ListParagraph"/>
        <w:numPr>
          <w:ilvl w:val="0"/>
          <w:numId w:val="3"/>
        </w:numPr>
        <w:spacing w:line="480" w:lineRule="auto"/>
        <w:rPr>
          <w:rFonts w:ascii="Calibri" w:hAnsi="Calibri" w:cs="Calibri"/>
          <w:sz w:val="22"/>
          <w:szCs w:val="22"/>
          <w:lang w:val="en-IN"/>
        </w:rPr>
      </w:pPr>
      <w:r w:rsidRPr="00A86CD3">
        <w:rPr>
          <w:rFonts w:ascii="Calibri" w:hAnsi="Calibri" w:cs="Calibri"/>
          <w:b/>
          <w:bCs/>
          <w:sz w:val="22"/>
          <w:szCs w:val="22"/>
          <w:lang w:val="en-IN"/>
        </w:rPr>
        <w:t>User Acceptance Testing (UAT):</w:t>
      </w:r>
      <w:r w:rsidRPr="00A86CD3">
        <w:rPr>
          <w:rFonts w:ascii="Calibri" w:hAnsi="Calibri" w:cs="Calibri"/>
          <w:sz w:val="22"/>
          <w:szCs w:val="22"/>
          <w:lang w:val="en-IN"/>
        </w:rPr>
        <w:t xml:space="preserve"> Collaborate with the client to execute UAT, which includes key staff members testing the system against actual-life situations. Gather responses and make the necessary modifications before the final deployment.</w:t>
      </w:r>
    </w:p>
    <w:p w14:paraId="6230801D" w14:textId="77777777" w:rsidR="00A86CD3" w:rsidRPr="00A86CD3" w:rsidRDefault="00A86CD3" w:rsidP="00084011">
      <w:pPr>
        <w:spacing w:line="480" w:lineRule="auto"/>
        <w:rPr>
          <w:rFonts w:ascii="Calibri" w:hAnsi="Calibri" w:cs="Calibri"/>
          <w:sz w:val="22"/>
          <w:szCs w:val="22"/>
          <w:lang w:val="en-IN"/>
        </w:rPr>
      </w:pPr>
    </w:p>
    <w:p w14:paraId="79AFCE78" w14:textId="77777777" w:rsidR="00A86CD3" w:rsidRPr="00A86CD3" w:rsidRDefault="00A86CD3" w:rsidP="00084011">
      <w:pPr>
        <w:spacing w:line="480" w:lineRule="auto"/>
        <w:rPr>
          <w:rFonts w:ascii="Calibri" w:hAnsi="Calibri" w:cs="Calibri"/>
          <w:b/>
          <w:bCs/>
          <w:sz w:val="22"/>
          <w:szCs w:val="22"/>
          <w:lang w:val="en-IN"/>
        </w:rPr>
      </w:pPr>
      <w:r w:rsidRPr="00A86CD3">
        <w:rPr>
          <w:rFonts w:ascii="Calibri" w:hAnsi="Calibri" w:cs="Calibri"/>
          <w:b/>
          <w:bCs/>
          <w:sz w:val="22"/>
          <w:szCs w:val="22"/>
          <w:lang w:val="en-IN"/>
        </w:rPr>
        <w:t xml:space="preserve">Technical Training and Support </w:t>
      </w:r>
    </w:p>
    <w:p w14:paraId="6890CE0C" w14:textId="77777777" w:rsidR="00A86CD3" w:rsidRPr="00A86CD3" w:rsidRDefault="00A86CD3" w:rsidP="00084011">
      <w:pPr>
        <w:pStyle w:val="ListParagraph"/>
        <w:numPr>
          <w:ilvl w:val="0"/>
          <w:numId w:val="4"/>
        </w:numPr>
        <w:spacing w:line="480" w:lineRule="auto"/>
        <w:rPr>
          <w:rFonts w:ascii="Calibri" w:hAnsi="Calibri" w:cs="Calibri"/>
          <w:sz w:val="22"/>
          <w:szCs w:val="22"/>
          <w:lang w:val="en-IN"/>
        </w:rPr>
      </w:pPr>
      <w:r w:rsidRPr="00A86CD3">
        <w:rPr>
          <w:rFonts w:ascii="Calibri" w:hAnsi="Calibri" w:cs="Calibri"/>
          <w:b/>
          <w:bCs/>
          <w:sz w:val="22"/>
          <w:szCs w:val="22"/>
          <w:lang w:val="en-IN"/>
        </w:rPr>
        <w:t>Training Evaluation:</w:t>
      </w:r>
      <w:r w:rsidRPr="00A86CD3">
        <w:rPr>
          <w:rFonts w:ascii="Calibri" w:hAnsi="Calibri" w:cs="Calibri"/>
          <w:sz w:val="22"/>
          <w:szCs w:val="22"/>
          <w:lang w:val="en-IN"/>
        </w:rPr>
        <w:t xml:space="preserve"> Throughout technical training, assess the effectiveness of the training sessions using feedback surveys and practical evaluations. Ensure that key staff members are comfortable with the new systems.</w:t>
      </w:r>
    </w:p>
    <w:p w14:paraId="163D9753" w14:textId="77777777" w:rsidR="00A86CD3" w:rsidRPr="00A86CD3" w:rsidRDefault="00A86CD3" w:rsidP="00084011">
      <w:pPr>
        <w:pStyle w:val="ListParagraph"/>
        <w:numPr>
          <w:ilvl w:val="0"/>
          <w:numId w:val="4"/>
        </w:numPr>
        <w:spacing w:line="480" w:lineRule="auto"/>
        <w:rPr>
          <w:rFonts w:ascii="Calibri" w:hAnsi="Calibri" w:cs="Calibri"/>
          <w:sz w:val="22"/>
          <w:szCs w:val="22"/>
          <w:lang w:val="en-IN"/>
        </w:rPr>
      </w:pPr>
      <w:r w:rsidRPr="00A86CD3">
        <w:rPr>
          <w:rFonts w:ascii="Calibri" w:hAnsi="Calibri" w:cs="Calibri"/>
          <w:b/>
          <w:bCs/>
          <w:sz w:val="22"/>
          <w:szCs w:val="22"/>
          <w:lang w:val="en-IN"/>
        </w:rPr>
        <w:t>Documentation and Knowledge Transfer:</w:t>
      </w:r>
      <w:r w:rsidRPr="00A86CD3">
        <w:rPr>
          <w:rFonts w:ascii="Calibri" w:hAnsi="Calibri" w:cs="Calibri"/>
          <w:sz w:val="22"/>
          <w:szCs w:val="22"/>
          <w:lang w:val="en-IN"/>
        </w:rPr>
        <w:t xml:space="preserve"> Deliver extensive documentation and knowledge transfer sessions to ensure that the client's team is fully prepared to manage the system after implementation.</w:t>
      </w:r>
    </w:p>
    <w:p w14:paraId="53E31362" w14:textId="77777777" w:rsidR="00A86CD3" w:rsidRDefault="00A86CD3" w:rsidP="00893AC6">
      <w:pPr>
        <w:spacing w:line="480" w:lineRule="auto"/>
        <w:ind w:firstLine="720"/>
        <w:rPr>
          <w:rFonts w:ascii="Calibri" w:hAnsi="Calibri" w:cs="Calibri"/>
          <w:sz w:val="22"/>
          <w:szCs w:val="22"/>
          <w:lang w:val="en-IN"/>
        </w:rPr>
      </w:pPr>
    </w:p>
    <w:p w14:paraId="2F72EF3A" w14:textId="77777777" w:rsidR="00893AC6" w:rsidRDefault="00893AC6" w:rsidP="00893AC6">
      <w:pPr>
        <w:spacing w:line="480" w:lineRule="auto"/>
        <w:ind w:firstLine="720"/>
        <w:rPr>
          <w:rFonts w:ascii="Calibri" w:hAnsi="Calibri" w:cs="Calibri"/>
          <w:sz w:val="22"/>
          <w:szCs w:val="22"/>
          <w:lang w:val="en-IN"/>
        </w:rPr>
      </w:pPr>
    </w:p>
    <w:p w14:paraId="118E610D" w14:textId="77777777" w:rsidR="00893AC6" w:rsidRPr="00A86CD3" w:rsidRDefault="00893AC6" w:rsidP="00893AC6">
      <w:pPr>
        <w:spacing w:line="480" w:lineRule="auto"/>
        <w:ind w:firstLine="720"/>
        <w:rPr>
          <w:rFonts w:ascii="Calibri" w:hAnsi="Calibri" w:cs="Calibri"/>
          <w:sz w:val="22"/>
          <w:szCs w:val="22"/>
          <w:lang w:val="en-IN"/>
        </w:rPr>
      </w:pPr>
    </w:p>
    <w:p w14:paraId="496B7456" w14:textId="77777777" w:rsidR="00A86CD3" w:rsidRPr="00A86CD3" w:rsidRDefault="00A86CD3" w:rsidP="00084011">
      <w:pPr>
        <w:spacing w:line="480" w:lineRule="auto"/>
        <w:rPr>
          <w:rFonts w:ascii="Calibri" w:hAnsi="Calibri" w:cs="Calibri"/>
          <w:b/>
          <w:bCs/>
          <w:sz w:val="22"/>
          <w:szCs w:val="22"/>
          <w:lang w:val="en-IN"/>
        </w:rPr>
      </w:pPr>
      <w:r w:rsidRPr="00A86CD3">
        <w:rPr>
          <w:rFonts w:ascii="Calibri" w:hAnsi="Calibri" w:cs="Calibri"/>
          <w:b/>
          <w:bCs/>
          <w:sz w:val="22"/>
          <w:szCs w:val="22"/>
          <w:lang w:val="en-IN"/>
        </w:rPr>
        <w:lastRenderedPageBreak/>
        <w:t xml:space="preserve">Ongoing Monitoring and Post Deployment Support </w:t>
      </w:r>
    </w:p>
    <w:p w14:paraId="3A5AEA00" w14:textId="77777777" w:rsidR="00A86CD3" w:rsidRPr="00A86CD3" w:rsidRDefault="00A86CD3" w:rsidP="00084011">
      <w:pPr>
        <w:pStyle w:val="ListParagraph"/>
        <w:numPr>
          <w:ilvl w:val="0"/>
          <w:numId w:val="5"/>
        </w:numPr>
        <w:spacing w:line="480" w:lineRule="auto"/>
        <w:rPr>
          <w:rFonts w:ascii="Calibri" w:hAnsi="Calibri" w:cs="Calibri"/>
          <w:sz w:val="22"/>
          <w:szCs w:val="22"/>
          <w:lang w:val="en-IN"/>
        </w:rPr>
      </w:pPr>
      <w:r w:rsidRPr="00A86CD3">
        <w:rPr>
          <w:rFonts w:ascii="Calibri" w:hAnsi="Calibri" w:cs="Calibri"/>
          <w:b/>
          <w:bCs/>
          <w:sz w:val="22"/>
          <w:szCs w:val="22"/>
          <w:lang w:val="en-IN"/>
        </w:rPr>
        <w:t>Post-Implementation Review:</w:t>
      </w:r>
      <w:r w:rsidRPr="00A86CD3">
        <w:rPr>
          <w:rFonts w:ascii="Calibri" w:hAnsi="Calibri" w:cs="Calibri"/>
          <w:sz w:val="22"/>
          <w:szCs w:val="22"/>
          <w:lang w:val="en-IN"/>
        </w:rPr>
        <w:t xml:space="preserve"> Perform a scheduled post-implementation assessment with the client to evaluate project success and ensure all objectives have been met. Address the remaining relates to and provide recommendations for continued maintenance.</w:t>
      </w:r>
    </w:p>
    <w:p w14:paraId="4CCFC4E9" w14:textId="77777777" w:rsidR="00A86CD3" w:rsidRPr="00A86CD3" w:rsidRDefault="00A86CD3" w:rsidP="00084011">
      <w:pPr>
        <w:pStyle w:val="ListParagraph"/>
        <w:numPr>
          <w:ilvl w:val="0"/>
          <w:numId w:val="5"/>
        </w:numPr>
        <w:spacing w:line="480" w:lineRule="auto"/>
        <w:rPr>
          <w:rFonts w:ascii="Calibri" w:hAnsi="Calibri" w:cs="Calibri"/>
          <w:sz w:val="22"/>
          <w:szCs w:val="22"/>
          <w:lang w:val="en-IN"/>
        </w:rPr>
      </w:pPr>
      <w:r w:rsidRPr="00A86CD3">
        <w:rPr>
          <w:rFonts w:ascii="Calibri" w:hAnsi="Calibri" w:cs="Calibri"/>
          <w:b/>
          <w:bCs/>
          <w:sz w:val="22"/>
          <w:szCs w:val="22"/>
          <w:lang w:val="en-IN"/>
        </w:rPr>
        <w:t>Service Level Agreement (SLA) Monitoring:</w:t>
      </w:r>
      <w:r w:rsidRPr="00A86CD3">
        <w:rPr>
          <w:rFonts w:ascii="Calibri" w:hAnsi="Calibri" w:cs="Calibri"/>
          <w:sz w:val="22"/>
          <w:szCs w:val="22"/>
          <w:lang w:val="en-IN"/>
        </w:rPr>
        <w:t xml:space="preserve"> Create and monitor SLAs in order to ensure that the client receives ongoing support and maintenance as indicated. Monitor performance against SLAs on a regular basis and make any necessary adjustments.</w:t>
      </w:r>
    </w:p>
    <w:p w14:paraId="59C2005A" w14:textId="77777777" w:rsidR="00A86CD3" w:rsidRPr="00A86CD3" w:rsidRDefault="00A86CD3" w:rsidP="00084011">
      <w:pPr>
        <w:spacing w:line="480" w:lineRule="auto"/>
        <w:rPr>
          <w:rFonts w:ascii="Calibri" w:hAnsi="Calibri" w:cs="Calibri"/>
          <w:sz w:val="22"/>
          <w:szCs w:val="22"/>
          <w:lang w:val="en-IN"/>
        </w:rPr>
      </w:pPr>
    </w:p>
    <w:p w14:paraId="02945125" w14:textId="77777777" w:rsidR="00A86CD3" w:rsidRPr="00A86CD3" w:rsidRDefault="00A86CD3" w:rsidP="00084011">
      <w:pPr>
        <w:spacing w:line="480" w:lineRule="auto"/>
        <w:rPr>
          <w:rFonts w:ascii="Calibri" w:hAnsi="Calibri" w:cs="Calibri"/>
          <w:b/>
          <w:bCs/>
          <w:sz w:val="22"/>
          <w:szCs w:val="22"/>
          <w:lang w:val="en-IN"/>
        </w:rPr>
      </w:pPr>
      <w:r w:rsidRPr="00A86CD3">
        <w:rPr>
          <w:rFonts w:ascii="Calibri" w:hAnsi="Calibri" w:cs="Calibri"/>
          <w:b/>
          <w:bCs/>
          <w:sz w:val="22"/>
          <w:szCs w:val="22"/>
          <w:lang w:val="en-IN"/>
        </w:rPr>
        <w:t xml:space="preserve">Client Feedback and Continuous Improvement </w:t>
      </w:r>
    </w:p>
    <w:p w14:paraId="0EF9A0C2" w14:textId="77777777" w:rsidR="00A86CD3" w:rsidRPr="00A86CD3" w:rsidRDefault="00A86CD3" w:rsidP="00084011">
      <w:pPr>
        <w:pStyle w:val="ListParagraph"/>
        <w:numPr>
          <w:ilvl w:val="0"/>
          <w:numId w:val="6"/>
        </w:numPr>
        <w:spacing w:line="480" w:lineRule="auto"/>
        <w:rPr>
          <w:rFonts w:ascii="Calibri" w:hAnsi="Calibri" w:cs="Calibri"/>
          <w:sz w:val="22"/>
          <w:szCs w:val="22"/>
          <w:lang w:val="en-IN"/>
        </w:rPr>
      </w:pPr>
      <w:r w:rsidRPr="00A86CD3">
        <w:rPr>
          <w:rFonts w:ascii="Calibri" w:hAnsi="Calibri" w:cs="Calibri"/>
          <w:b/>
          <w:bCs/>
          <w:sz w:val="22"/>
          <w:szCs w:val="22"/>
          <w:lang w:val="en-IN"/>
        </w:rPr>
        <w:t xml:space="preserve">Feedback Cycles: </w:t>
      </w:r>
      <w:r w:rsidRPr="00A86CD3">
        <w:rPr>
          <w:rFonts w:ascii="Calibri" w:hAnsi="Calibri" w:cs="Calibri"/>
          <w:sz w:val="22"/>
          <w:szCs w:val="22"/>
          <w:lang w:val="en-IN"/>
        </w:rPr>
        <w:t>Establish regular feedback cycles with the client throughout the project to document concerns, proposals, and approvals at every phase. This confirms that the project is in line with the client's evolving demands.</w:t>
      </w:r>
    </w:p>
    <w:p w14:paraId="1998DB51" w14:textId="77777777" w:rsidR="00A86CD3" w:rsidRPr="00A86CD3" w:rsidRDefault="00A86CD3" w:rsidP="00084011">
      <w:pPr>
        <w:pStyle w:val="ListParagraph"/>
        <w:numPr>
          <w:ilvl w:val="0"/>
          <w:numId w:val="6"/>
        </w:numPr>
        <w:spacing w:line="480" w:lineRule="auto"/>
        <w:rPr>
          <w:rFonts w:ascii="Calibri" w:hAnsi="Calibri" w:cs="Calibri"/>
          <w:sz w:val="22"/>
          <w:szCs w:val="22"/>
          <w:lang w:val="en-IN"/>
        </w:rPr>
      </w:pPr>
      <w:r w:rsidRPr="00A86CD3">
        <w:rPr>
          <w:rFonts w:ascii="Calibri" w:hAnsi="Calibri" w:cs="Calibri"/>
          <w:b/>
          <w:bCs/>
          <w:sz w:val="22"/>
          <w:szCs w:val="22"/>
          <w:lang w:val="en-IN"/>
        </w:rPr>
        <w:t xml:space="preserve">Continuous Improvement: </w:t>
      </w:r>
      <w:r w:rsidRPr="00A86CD3">
        <w:rPr>
          <w:rFonts w:ascii="Calibri" w:hAnsi="Calibri" w:cs="Calibri"/>
          <w:sz w:val="22"/>
          <w:szCs w:val="22"/>
          <w:lang w:val="en-IN"/>
        </w:rPr>
        <w:t>Utilize knowledge learned and feedback from clients to constantly improve the project delivery process, enabling future engagements even more effective.</w:t>
      </w:r>
    </w:p>
    <w:p w14:paraId="18227CAF" w14:textId="77777777" w:rsidR="00A86CD3" w:rsidRPr="00A86CD3" w:rsidRDefault="00A86CD3" w:rsidP="00A86CD3">
      <w:pPr>
        <w:rPr>
          <w:rFonts w:ascii="Calibri" w:hAnsi="Calibri" w:cs="Calibri"/>
          <w:lang w:val="en-IN"/>
        </w:rPr>
      </w:pPr>
    </w:p>
    <w:p w14:paraId="7E15F945" w14:textId="77777777" w:rsidR="00A86CD3" w:rsidRPr="00A86CD3" w:rsidRDefault="00A86CD3" w:rsidP="00A86CD3">
      <w:pPr>
        <w:rPr>
          <w:rFonts w:ascii="Calibri" w:hAnsi="Calibri" w:cs="Calibri"/>
          <w:lang w:val="en-IN"/>
        </w:rPr>
      </w:pPr>
    </w:p>
    <w:p w14:paraId="2C08D902" w14:textId="77777777" w:rsidR="00A86CD3" w:rsidRPr="00A86CD3" w:rsidRDefault="00A86CD3" w:rsidP="00A86CD3">
      <w:pPr>
        <w:rPr>
          <w:rFonts w:ascii="Calibri" w:hAnsi="Calibri" w:cs="Calibri"/>
          <w:lang w:val="en-IN"/>
        </w:rPr>
      </w:pPr>
    </w:p>
    <w:p w14:paraId="6A79EED3" w14:textId="77777777" w:rsidR="00A86CD3" w:rsidRPr="00A86CD3" w:rsidRDefault="00A86CD3" w:rsidP="00A86CD3">
      <w:pPr>
        <w:rPr>
          <w:rFonts w:ascii="Calibri" w:hAnsi="Calibri" w:cs="Calibri"/>
          <w:lang w:val="en-IN"/>
        </w:rPr>
      </w:pPr>
    </w:p>
    <w:p w14:paraId="62CC1155" w14:textId="77777777" w:rsidR="00A86CD3" w:rsidRPr="00A86CD3" w:rsidRDefault="00A86CD3" w:rsidP="00A86CD3">
      <w:pPr>
        <w:rPr>
          <w:rFonts w:ascii="Calibri" w:hAnsi="Calibri" w:cs="Calibri"/>
        </w:rPr>
      </w:pPr>
    </w:p>
    <w:p w14:paraId="49C1CD4F" w14:textId="77777777" w:rsidR="00A86CD3" w:rsidRPr="00A86CD3" w:rsidRDefault="00A86CD3" w:rsidP="00A86CD3">
      <w:pPr>
        <w:rPr>
          <w:rFonts w:ascii="Calibri" w:eastAsia="Batang" w:hAnsi="Calibri" w:cs="Calibri"/>
          <w:color w:val="0F4761" w:themeColor="accent1" w:themeShade="BF"/>
          <w:sz w:val="40"/>
          <w:szCs w:val="40"/>
        </w:rPr>
      </w:pPr>
      <w:r w:rsidRPr="00A86CD3">
        <w:rPr>
          <w:rFonts w:ascii="Calibri" w:eastAsia="Batang" w:hAnsi="Calibri" w:cs="Calibri"/>
        </w:rPr>
        <w:br w:type="page"/>
      </w:r>
    </w:p>
    <w:p w14:paraId="2AEE2AF7" w14:textId="02D290BA" w:rsidR="00A86CD3" w:rsidRPr="00A86CD3" w:rsidRDefault="00A86CD3" w:rsidP="00CF6F1A">
      <w:pPr>
        <w:pStyle w:val="Heading1"/>
        <w:jc w:val="center"/>
        <w:rPr>
          <w:rFonts w:ascii="Calibri" w:eastAsia="Batang" w:hAnsi="Calibri" w:cs="Calibri"/>
        </w:rPr>
      </w:pPr>
      <w:bookmarkStart w:id="30" w:name="_Toc179481178"/>
      <w:r w:rsidRPr="00A86CD3">
        <w:rPr>
          <w:rFonts w:ascii="Calibri" w:eastAsia="Batang" w:hAnsi="Calibri" w:cs="Calibri"/>
        </w:rPr>
        <w:lastRenderedPageBreak/>
        <w:t>Scheduling</w:t>
      </w:r>
      <w:bookmarkEnd w:id="30"/>
    </w:p>
    <w:p w14:paraId="0DF3025A" w14:textId="77777777" w:rsidR="00A86CD3" w:rsidRPr="00A86CD3" w:rsidRDefault="00A86CD3" w:rsidP="00CF6F1A">
      <w:pPr>
        <w:spacing w:line="480" w:lineRule="auto"/>
        <w:rPr>
          <w:rFonts w:ascii="Calibri" w:hAnsi="Calibri" w:cs="Calibri"/>
          <w:b/>
          <w:bCs/>
          <w:sz w:val="22"/>
          <w:szCs w:val="22"/>
        </w:rPr>
      </w:pPr>
      <w:r w:rsidRPr="00A86CD3">
        <w:rPr>
          <w:rFonts w:ascii="Calibri" w:hAnsi="Calibri" w:cs="Calibri"/>
          <w:b/>
          <w:bCs/>
          <w:sz w:val="22"/>
          <w:szCs w:val="22"/>
        </w:rPr>
        <w:t>Project Timeline:</w:t>
      </w:r>
    </w:p>
    <w:p w14:paraId="3EADE826" w14:textId="77777777" w:rsidR="00A86CD3" w:rsidRPr="00A86CD3" w:rsidRDefault="00A86CD3" w:rsidP="00CF6F1A">
      <w:pPr>
        <w:pStyle w:val="ListParagraph"/>
        <w:numPr>
          <w:ilvl w:val="0"/>
          <w:numId w:val="19"/>
        </w:numPr>
        <w:spacing w:line="480" w:lineRule="auto"/>
        <w:rPr>
          <w:rFonts w:ascii="Calibri" w:hAnsi="Calibri" w:cs="Calibri"/>
          <w:sz w:val="22"/>
          <w:szCs w:val="22"/>
        </w:rPr>
      </w:pPr>
      <w:r w:rsidRPr="00A86CD3">
        <w:rPr>
          <w:rFonts w:ascii="Calibri" w:hAnsi="Calibri" w:cs="Calibri"/>
          <w:sz w:val="22"/>
          <w:szCs w:val="22"/>
        </w:rPr>
        <w:t>The project is scheduled to start on October 3, 2024, and finish on March 25, 2025.</w:t>
      </w:r>
    </w:p>
    <w:p w14:paraId="30AFCF26" w14:textId="77777777" w:rsidR="00A86CD3" w:rsidRPr="00A86CD3" w:rsidRDefault="00A86CD3" w:rsidP="00CF6F1A">
      <w:pPr>
        <w:spacing w:line="480" w:lineRule="auto"/>
        <w:rPr>
          <w:rFonts w:ascii="Calibri" w:hAnsi="Calibri" w:cs="Calibri"/>
          <w:b/>
          <w:bCs/>
          <w:sz w:val="22"/>
          <w:szCs w:val="22"/>
        </w:rPr>
      </w:pPr>
      <w:r w:rsidRPr="00A86CD3">
        <w:rPr>
          <w:rFonts w:ascii="Calibri" w:hAnsi="Calibri" w:cs="Calibri"/>
          <w:b/>
          <w:bCs/>
          <w:sz w:val="22"/>
          <w:szCs w:val="22"/>
        </w:rPr>
        <w:t>Task Schedule:</w:t>
      </w:r>
    </w:p>
    <w:p w14:paraId="63AABA5F" w14:textId="77777777" w:rsidR="00A86CD3" w:rsidRPr="00A86CD3" w:rsidRDefault="00A86CD3" w:rsidP="00CF6F1A">
      <w:pPr>
        <w:pStyle w:val="ListParagraph"/>
        <w:numPr>
          <w:ilvl w:val="0"/>
          <w:numId w:val="19"/>
        </w:numPr>
        <w:spacing w:line="480" w:lineRule="auto"/>
        <w:rPr>
          <w:rFonts w:ascii="Calibri" w:hAnsi="Calibri" w:cs="Calibri"/>
          <w:sz w:val="22"/>
          <w:szCs w:val="22"/>
        </w:rPr>
      </w:pPr>
      <w:r w:rsidRPr="00A86CD3">
        <w:rPr>
          <w:rFonts w:ascii="Calibri" w:hAnsi="Calibri" w:cs="Calibri"/>
          <w:sz w:val="22"/>
          <w:szCs w:val="22"/>
        </w:rPr>
        <w:t>Tasks are scheduled with specific start and finish dates; detailing durations as follows:</w:t>
      </w:r>
    </w:p>
    <w:p w14:paraId="27BCB8FD" w14:textId="77777777" w:rsidR="00A86CD3" w:rsidRPr="00A86CD3" w:rsidRDefault="00A86CD3" w:rsidP="00CF6F1A">
      <w:pPr>
        <w:pBdr>
          <w:top w:val="single" w:sz="4" w:space="1" w:color="auto"/>
          <w:left w:val="single" w:sz="4" w:space="4" w:color="auto"/>
          <w:bottom w:val="single" w:sz="4" w:space="1" w:color="auto"/>
          <w:right w:val="single" w:sz="4" w:space="4" w:color="auto"/>
          <w:between w:val="single" w:sz="4" w:space="1" w:color="auto"/>
          <w:bar w:val="single" w:sz="4" w:color="auto"/>
        </w:pBdr>
        <w:spacing w:line="480" w:lineRule="auto"/>
        <w:rPr>
          <w:rFonts w:ascii="Calibri" w:hAnsi="Calibri" w:cs="Calibri"/>
          <w:sz w:val="22"/>
          <w:szCs w:val="22"/>
        </w:rPr>
      </w:pPr>
      <w:r w:rsidRPr="00A86CD3">
        <w:rPr>
          <w:rFonts w:ascii="Calibri" w:hAnsi="Calibri" w:cs="Calibri"/>
          <w:sz w:val="22"/>
          <w:szCs w:val="22"/>
        </w:rPr>
        <w:t>Discovery and Planning: Oct 3 - Nov 1 (22 days)</w:t>
      </w:r>
    </w:p>
    <w:p w14:paraId="0E1179A9" w14:textId="77777777" w:rsidR="00A86CD3" w:rsidRPr="00A86CD3" w:rsidRDefault="00A86CD3" w:rsidP="00CF6F1A">
      <w:pPr>
        <w:pBdr>
          <w:top w:val="single" w:sz="4" w:space="1" w:color="auto"/>
          <w:left w:val="single" w:sz="4" w:space="4" w:color="auto"/>
          <w:bottom w:val="single" w:sz="4" w:space="1" w:color="auto"/>
          <w:right w:val="single" w:sz="4" w:space="4" w:color="auto"/>
          <w:between w:val="single" w:sz="4" w:space="1" w:color="auto"/>
          <w:bar w:val="single" w:sz="4" w:color="auto"/>
        </w:pBdr>
        <w:spacing w:line="480" w:lineRule="auto"/>
        <w:rPr>
          <w:rFonts w:ascii="Calibri" w:hAnsi="Calibri" w:cs="Calibri"/>
          <w:sz w:val="22"/>
          <w:szCs w:val="22"/>
        </w:rPr>
      </w:pPr>
      <w:r w:rsidRPr="00A86CD3">
        <w:rPr>
          <w:rFonts w:ascii="Calibri" w:hAnsi="Calibri" w:cs="Calibri"/>
          <w:sz w:val="22"/>
          <w:szCs w:val="22"/>
        </w:rPr>
        <w:t>Project Initiation: Oct 3 - Oct 11 (7 days)</w:t>
      </w:r>
    </w:p>
    <w:p w14:paraId="4F750144" w14:textId="77777777" w:rsidR="00A86CD3" w:rsidRPr="00A86CD3" w:rsidRDefault="00A86CD3" w:rsidP="00CF6F1A">
      <w:pPr>
        <w:pBdr>
          <w:top w:val="single" w:sz="4" w:space="1" w:color="auto"/>
          <w:left w:val="single" w:sz="4" w:space="4" w:color="auto"/>
          <w:bottom w:val="single" w:sz="4" w:space="1" w:color="auto"/>
          <w:right w:val="single" w:sz="4" w:space="4" w:color="auto"/>
          <w:between w:val="single" w:sz="4" w:space="1" w:color="auto"/>
          <w:bar w:val="single" w:sz="4" w:color="auto"/>
        </w:pBdr>
        <w:spacing w:line="480" w:lineRule="auto"/>
        <w:rPr>
          <w:rFonts w:ascii="Calibri" w:hAnsi="Calibri" w:cs="Calibri"/>
          <w:sz w:val="22"/>
          <w:szCs w:val="22"/>
        </w:rPr>
      </w:pPr>
      <w:r w:rsidRPr="00A86CD3">
        <w:rPr>
          <w:rFonts w:ascii="Calibri" w:hAnsi="Calibri" w:cs="Calibri"/>
          <w:sz w:val="22"/>
          <w:szCs w:val="22"/>
        </w:rPr>
        <w:t>Designing Phase: Nov 5 - Nov 29 (19 days)</w:t>
      </w:r>
    </w:p>
    <w:p w14:paraId="56BE625F" w14:textId="77777777" w:rsidR="00A86CD3" w:rsidRPr="00A86CD3" w:rsidRDefault="00A86CD3" w:rsidP="00CF6F1A">
      <w:pPr>
        <w:pBdr>
          <w:top w:val="single" w:sz="4" w:space="1" w:color="auto"/>
          <w:left w:val="single" w:sz="4" w:space="4" w:color="auto"/>
          <w:bottom w:val="single" w:sz="4" w:space="1" w:color="auto"/>
          <w:right w:val="single" w:sz="4" w:space="4" w:color="auto"/>
          <w:between w:val="single" w:sz="4" w:space="1" w:color="auto"/>
          <w:bar w:val="single" w:sz="4" w:color="auto"/>
        </w:pBdr>
        <w:spacing w:line="480" w:lineRule="auto"/>
        <w:rPr>
          <w:rFonts w:ascii="Calibri" w:hAnsi="Calibri" w:cs="Calibri"/>
          <w:sz w:val="22"/>
          <w:szCs w:val="22"/>
        </w:rPr>
      </w:pPr>
      <w:r w:rsidRPr="00A86CD3">
        <w:rPr>
          <w:rFonts w:ascii="Calibri" w:hAnsi="Calibri" w:cs="Calibri"/>
          <w:sz w:val="22"/>
          <w:szCs w:val="22"/>
        </w:rPr>
        <w:t>Implementation and Testing: Jan 13 - Mar 7 (40 days)</w:t>
      </w:r>
    </w:p>
    <w:p w14:paraId="60D0BA17" w14:textId="77777777" w:rsidR="00A86CD3" w:rsidRPr="00A86CD3" w:rsidRDefault="00A86CD3" w:rsidP="00CF6F1A">
      <w:pPr>
        <w:pBdr>
          <w:top w:val="single" w:sz="4" w:space="1" w:color="auto"/>
          <w:left w:val="single" w:sz="4" w:space="4" w:color="auto"/>
          <w:bottom w:val="single" w:sz="4" w:space="1" w:color="auto"/>
          <w:right w:val="single" w:sz="4" w:space="4" w:color="auto"/>
          <w:between w:val="single" w:sz="4" w:space="1" w:color="auto"/>
          <w:bar w:val="single" w:sz="4" w:color="auto"/>
        </w:pBdr>
        <w:spacing w:line="480" w:lineRule="auto"/>
        <w:rPr>
          <w:rFonts w:ascii="Calibri" w:hAnsi="Calibri" w:cs="Calibri"/>
          <w:sz w:val="22"/>
          <w:szCs w:val="22"/>
        </w:rPr>
      </w:pPr>
      <w:r w:rsidRPr="00A86CD3">
        <w:rPr>
          <w:rFonts w:ascii="Calibri" w:hAnsi="Calibri" w:cs="Calibri"/>
          <w:sz w:val="22"/>
          <w:szCs w:val="22"/>
        </w:rPr>
        <w:t>Project Closure: Mar 18 - Mar 25 (6 days)</w:t>
      </w:r>
    </w:p>
    <w:p w14:paraId="427FED8E" w14:textId="77777777" w:rsidR="00A86CD3" w:rsidRPr="00A86CD3" w:rsidRDefault="00A86CD3" w:rsidP="00CF6F1A">
      <w:pPr>
        <w:spacing w:line="480" w:lineRule="auto"/>
        <w:rPr>
          <w:rFonts w:ascii="Calibri" w:hAnsi="Calibri" w:cs="Calibri"/>
          <w:b/>
          <w:bCs/>
          <w:sz w:val="22"/>
          <w:szCs w:val="22"/>
        </w:rPr>
      </w:pPr>
      <w:r w:rsidRPr="00A86CD3">
        <w:rPr>
          <w:rFonts w:ascii="Calibri" w:hAnsi="Calibri" w:cs="Calibri"/>
          <w:b/>
          <w:bCs/>
          <w:sz w:val="22"/>
          <w:szCs w:val="22"/>
        </w:rPr>
        <w:t>Milestones:</w:t>
      </w:r>
    </w:p>
    <w:p w14:paraId="40C93B53" w14:textId="77777777" w:rsidR="00A86CD3" w:rsidRPr="00A86CD3" w:rsidRDefault="00A86CD3" w:rsidP="00CF6F1A">
      <w:pPr>
        <w:spacing w:line="480" w:lineRule="auto"/>
        <w:rPr>
          <w:rFonts w:ascii="Calibri" w:hAnsi="Calibri" w:cs="Calibri"/>
          <w:sz w:val="22"/>
          <w:szCs w:val="22"/>
        </w:rPr>
      </w:pPr>
      <w:r w:rsidRPr="00A86CD3">
        <w:rPr>
          <w:rFonts w:ascii="Calibri" w:hAnsi="Calibri" w:cs="Calibri"/>
          <w:sz w:val="22"/>
          <w:szCs w:val="22"/>
        </w:rPr>
        <w:t>Key milestones include:</w:t>
      </w:r>
    </w:p>
    <w:p w14:paraId="02F5B7B9" w14:textId="77777777" w:rsidR="00A86CD3" w:rsidRPr="00A86CD3" w:rsidRDefault="00A86CD3" w:rsidP="00CF6F1A">
      <w:pPr>
        <w:pBdr>
          <w:top w:val="single" w:sz="4" w:space="1" w:color="auto"/>
          <w:left w:val="single" w:sz="4" w:space="4" w:color="auto"/>
          <w:bottom w:val="single" w:sz="4" w:space="1" w:color="auto"/>
          <w:right w:val="single" w:sz="4" w:space="4" w:color="auto"/>
          <w:between w:val="single" w:sz="4" w:space="1" w:color="auto"/>
          <w:bar w:val="single" w:sz="4" w:color="auto"/>
        </w:pBdr>
        <w:spacing w:line="480" w:lineRule="auto"/>
        <w:rPr>
          <w:rFonts w:ascii="Calibri" w:hAnsi="Calibri" w:cs="Calibri"/>
          <w:sz w:val="22"/>
          <w:szCs w:val="22"/>
        </w:rPr>
      </w:pPr>
      <w:r w:rsidRPr="00A86CD3">
        <w:rPr>
          <w:rFonts w:ascii="Calibri" w:hAnsi="Calibri" w:cs="Calibri"/>
          <w:sz w:val="22"/>
          <w:szCs w:val="22"/>
        </w:rPr>
        <w:t>Project Kick-off Meeting (Oct 3)</w:t>
      </w:r>
    </w:p>
    <w:p w14:paraId="2795DC25" w14:textId="77777777" w:rsidR="00A86CD3" w:rsidRPr="00A86CD3" w:rsidRDefault="00A86CD3" w:rsidP="00CF6F1A">
      <w:pPr>
        <w:pBdr>
          <w:top w:val="single" w:sz="4" w:space="1" w:color="auto"/>
          <w:left w:val="single" w:sz="4" w:space="4" w:color="auto"/>
          <w:bottom w:val="single" w:sz="4" w:space="1" w:color="auto"/>
          <w:right w:val="single" w:sz="4" w:space="4" w:color="auto"/>
          <w:between w:val="single" w:sz="4" w:space="1" w:color="auto"/>
          <w:bar w:val="single" w:sz="4" w:color="auto"/>
        </w:pBdr>
        <w:spacing w:line="480" w:lineRule="auto"/>
        <w:rPr>
          <w:rFonts w:ascii="Calibri" w:hAnsi="Calibri" w:cs="Calibri"/>
          <w:sz w:val="22"/>
          <w:szCs w:val="22"/>
        </w:rPr>
      </w:pPr>
      <w:r w:rsidRPr="00A86CD3">
        <w:rPr>
          <w:rFonts w:ascii="Calibri" w:hAnsi="Calibri" w:cs="Calibri"/>
          <w:sz w:val="22"/>
          <w:szCs w:val="22"/>
        </w:rPr>
        <w:t>Completion of Project Charter (Oct 11)</w:t>
      </w:r>
    </w:p>
    <w:p w14:paraId="3B2B4A2A" w14:textId="77777777" w:rsidR="00A86CD3" w:rsidRPr="00A86CD3" w:rsidRDefault="00A86CD3" w:rsidP="00CF6F1A">
      <w:pPr>
        <w:pBdr>
          <w:top w:val="single" w:sz="4" w:space="1" w:color="auto"/>
          <w:left w:val="single" w:sz="4" w:space="4" w:color="auto"/>
          <w:bottom w:val="single" w:sz="4" w:space="1" w:color="auto"/>
          <w:right w:val="single" w:sz="4" w:space="4" w:color="auto"/>
          <w:between w:val="single" w:sz="4" w:space="1" w:color="auto"/>
          <w:bar w:val="single" w:sz="4" w:color="auto"/>
        </w:pBdr>
        <w:spacing w:line="480" w:lineRule="auto"/>
        <w:rPr>
          <w:rFonts w:ascii="Calibri" w:hAnsi="Calibri" w:cs="Calibri"/>
          <w:sz w:val="22"/>
          <w:szCs w:val="22"/>
        </w:rPr>
      </w:pPr>
      <w:r w:rsidRPr="00A86CD3">
        <w:rPr>
          <w:rFonts w:ascii="Calibri" w:hAnsi="Calibri" w:cs="Calibri"/>
          <w:sz w:val="22"/>
          <w:szCs w:val="22"/>
        </w:rPr>
        <w:t>Design Phase Completion (Nov 29)</w:t>
      </w:r>
    </w:p>
    <w:p w14:paraId="06C90C1F" w14:textId="77777777" w:rsidR="00A86CD3" w:rsidRPr="00A86CD3" w:rsidRDefault="00A86CD3" w:rsidP="00CF6F1A">
      <w:pPr>
        <w:pBdr>
          <w:top w:val="single" w:sz="4" w:space="1" w:color="auto"/>
          <w:left w:val="single" w:sz="4" w:space="4" w:color="auto"/>
          <w:bottom w:val="single" w:sz="4" w:space="1" w:color="auto"/>
          <w:right w:val="single" w:sz="4" w:space="4" w:color="auto"/>
          <w:between w:val="single" w:sz="4" w:space="1" w:color="auto"/>
          <w:bar w:val="single" w:sz="4" w:color="auto"/>
        </w:pBdr>
        <w:spacing w:line="480" w:lineRule="auto"/>
        <w:rPr>
          <w:rFonts w:ascii="Calibri" w:hAnsi="Calibri" w:cs="Calibri"/>
          <w:sz w:val="22"/>
          <w:szCs w:val="22"/>
        </w:rPr>
      </w:pPr>
      <w:r w:rsidRPr="00A86CD3">
        <w:rPr>
          <w:rFonts w:ascii="Calibri" w:hAnsi="Calibri" w:cs="Calibri"/>
          <w:sz w:val="22"/>
          <w:szCs w:val="22"/>
        </w:rPr>
        <w:t>UAT Completion (Mar 7)</w:t>
      </w:r>
    </w:p>
    <w:p w14:paraId="69E2B316" w14:textId="77777777" w:rsidR="00A86CD3" w:rsidRPr="00A86CD3" w:rsidRDefault="00A86CD3" w:rsidP="00CF6F1A">
      <w:pPr>
        <w:pBdr>
          <w:top w:val="single" w:sz="4" w:space="1" w:color="auto"/>
          <w:left w:val="single" w:sz="4" w:space="4" w:color="auto"/>
          <w:bottom w:val="single" w:sz="4" w:space="1" w:color="auto"/>
          <w:right w:val="single" w:sz="4" w:space="4" w:color="auto"/>
          <w:between w:val="single" w:sz="4" w:space="1" w:color="auto"/>
          <w:bar w:val="single" w:sz="4" w:color="auto"/>
        </w:pBdr>
        <w:spacing w:line="480" w:lineRule="auto"/>
        <w:rPr>
          <w:rFonts w:ascii="Calibri" w:hAnsi="Calibri" w:cs="Calibri"/>
          <w:sz w:val="22"/>
          <w:szCs w:val="22"/>
        </w:rPr>
      </w:pPr>
      <w:r w:rsidRPr="00A86CD3">
        <w:rPr>
          <w:rFonts w:ascii="Calibri" w:hAnsi="Calibri" w:cs="Calibri"/>
          <w:sz w:val="22"/>
          <w:szCs w:val="22"/>
        </w:rPr>
        <w:t>Project Sign-off (Mar 25)</w:t>
      </w:r>
    </w:p>
    <w:p w14:paraId="10A23D7E" w14:textId="77777777" w:rsidR="00CF6F1A" w:rsidRDefault="00CF6F1A" w:rsidP="00CF6F1A">
      <w:pPr>
        <w:spacing w:line="480" w:lineRule="auto"/>
        <w:rPr>
          <w:rFonts w:ascii="Calibri" w:hAnsi="Calibri" w:cs="Calibri"/>
          <w:b/>
          <w:bCs/>
          <w:sz w:val="22"/>
          <w:szCs w:val="22"/>
        </w:rPr>
      </w:pPr>
    </w:p>
    <w:p w14:paraId="38FD4B2E" w14:textId="2D64D73E" w:rsidR="00A86CD3" w:rsidRPr="00A86CD3" w:rsidRDefault="00A86CD3" w:rsidP="00CF6F1A">
      <w:pPr>
        <w:spacing w:line="480" w:lineRule="auto"/>
        <w:rPr>
          <w:rFonts w:ascii="Calibri" w:hAnsi="Calibri" w:cs="Calibri"/>
          <w:b/>
          <w:bCs/>
          <w:sz w:val="22"/>
          <w:szCs w:val="22"/>
        </w:rPr>
      </w:pPr>
      <w:r w:rsidRPr="00A86CD3">
        <w:rPr>
          <w:rFonts w:ascii="Calibri" w:hAnsi="Calibri" w:cs="Calibri"/>
          <w:b/>
          <w:bCs/>
          <w:sz w:val="22"/>
          <w:szCs w:val="22"/>
        </w:rPr>
        <w:lastRenderedPageBreak/>
        <w:t>Resource Allocation:</w:t>
      </w:r>
    </w:p>
    <w:p w14:paraId="6839E4AC" w14:textId="77777777" w:rsidR="00A86CD3" w:rsidRPr="00A86CD3" w:rsidRDefault="00A86CD3" w:rsidP="00CF6F1A">
      <w:pPr>
        <w:pStyle w:val="ListParagraph"/>
        <w:numPr>
          <w:ilvl w:val="0"/>
          <w:numId w:val="19"/>
        </w:numPr>
        <w:spacing w:line="480" w:lineRule="auto"/>
        <w:rPr>
          <w:rFonts w:ascii="Calibri" w:hAnsi="Calibri" w:cs="Calibri"/>
          <w:sz w:val="22"/>
          <w:szCs w:val="22"/>
        </w:rPr>
      </w:pPr>
      <w:r w:rsidRPr="00A86CD3">
        <w:rPr>
          <w:rFonts w:ascii="Calibri" w:hAnsi="Calibri" w:cs="Calibri"/>
          <w:sz w:val="22"/>
          <w:szCs w:val="22"/>
        </w:rPr>
        <w:t>Resources are allocated based on task requirements:</w:t>
      </w:r>
    </w:p>
    <w:p w14:paraId="100686D5" w14:textId="7F45A167" w:rsidR="00A86CD3" w:rsidRPr="00A86CD3" w:rsidRDefault="00A86CD3" w:rsidP="00CF6F1A">
      <w:pPr>
        <w:pStyle w:val="ListParagraph"/>
        <w:numPr>
          <w:ilvl w:val="0"/>
          <w:numId w:val="19"/>
        </w:numPr>
        <w:spacing w:line="480" w:lineRule="auto"/>
        <w:rPr>
          <w:rFonts w:ascii="Calibri" w:hAnsi="Calibri" w:cs="Calibri"/>
          <w:sz w:val="22"/>
          <w:szCs w:val="22"/>
        </w:rPr>
      </w:pPr>
      <w:r w:rsidRPr="00A86CD3">
        <w:rPr>
          <w:rFonts w:ascii="Calibri" w:hAnsi="Calibri" w:cs="Calibri"/>
          <w:sz w:val="22"/>
          <w:szCs w:val="22"/>
        </w:rPr>
        <w:t xml:space="preserve">Business Analyst and </w:t>
      </w:r>
      <w:r w:rsidR="007C3E67">
        <w:rPr>
          <w:rFonts w:ascii="Calibri" w:hAnsi="Calibri" w:cs="Calibri"/>
          <w:sz w:val="22"/>
          <w:szCs w:val="22"/>
        </w:rPr>
        <w:t>P</w:t>
      </w:r>
      <w:r w:rsidRPr="00A86CD3">
        <w:rPr>
          <w:rFonts w:ascii="Calibri" w:hAnsi="Calibri" w:cs="Calibri"/>
          <w:sz w:val="22"/>
          <w:szCs w:val="22"/>
        </w:rPr>
        <w:t>roject Manager for planning tasks.</w:t>
      </w:r>
    </w:p>
    <w:p w14:paraId="656F65E1" w14:textId="77777777" w:rsidR="00A86CD3" w:rsidRPr="00A86CD3" w:rsidRDefault="00A86CD3" w:rsidP="00CF6F1A">
      <w:pPr>
        <w:pStyle w:val="ListParagraph"/>
        <w:numPr>
          <w:ilvl w:val="0"/>
          <w:numId w:val="19"/>
        </w:numPr>
        <w:spacing w:line="480" w:lineRule="auto"/>
        <w:rPr>
          <w:rFonts w:ascii="Calibri" w:hAnsi="Calibri" w:cs="Calibri"/>
          <w:sz w:val="22"/>
          <w:szCs w:val="22"/>
        </w:rPr>
      </w:pPr>
      <w:r w:rsidRPr="00A86CD3">
        <w:rPr>
          <w:rFonts w:ascii="Calibri" w:hAnsi="Calibri" w:cs="Calibri"/>
          <w:sz w:val="22"/>
          <w:szCs w:val="22"/>
        </w:rPr>
        <w:t>System Architect, and Security Specialist for design tasks.</w:t>
      </w:r>
    </w:p>
    <w:p w14:paraId="7DA45408" w14:textId="77777777" w:rsidR="00A86CD3" w:rsidRPr="00A86CD3" w:rsidRDefault="00A86CD3" w:rsidP="00CF6F1A">
      <w:pPr>
        <w:pStyle w:val="ListParagraph"/>
        <w:numPr>
          <w:ilvl w:val="0"/>
          <w:numId w:val="19"/>
        </w:numPr>
        <w:spacing w:line="480" w:lineRule="auto"/>
        <w:rPr>
          <w:rFonts w:ascii="Calibri" w:hAnsi="Calibri" w:cs="Calibri"/>
          <w:sz w:val="22"/>
          <w:szCs w:val="22"/>
        </w:rPr>
      </w:pPr>
      <w:r w:rsidRPr="00A86CD3">
        <w:rPr>
          <w:rFonts w:ascii="Calibri" w:hAnsi="Calibri" w:cs="Calibri"/>
          <w:sz w:val="22"/>
          <w:szCs w:val="22"/>
        </w:rPr>
        <w:t>QA Engineer and Tech Lead for testing and implementation.</w:t>
      </w:r>
    </w:p>
    <w:p w14:paraId="2438BB4E" w14:textId="77777777" w:rsidR="00A86CD3" w:rsidRPr="00A86CD3" w:rsidRDefault="00A86CD3" w:rsidP="00CF6F1A">
      <w:pPr>
        <w:spacing w:line="480" w:lineRule="auto"/>
        <w:rPr>
          <w:rFonts w:ascii="Calibri" w:hAnsi="Calibri" w:cs="Calibri"/>
          <w:b/>
          <w:bCs/>
          <w:sz w:val="22"/>
          <w:szCs w:val="22"/>
        </w:rPr>
      </w:pPr>
      <w:r w:rsidRPr="00A86CD3">
        <w:rPr>
          <w:rFonts w:ascii="Calibri" w:hAnsi="Calibri" w:cs="Calibri"/>
          <w:b/>
          <w:bCs/>
          <w:sz w:val="22"/>
          <w:szCs w:val="22"/>
        </w:rPr>
        <w:t>Dependency Management:</w:t>
      </w:r>
    </w:p>
    <w:p w14:paraId="2F7677AD" w14:textId="77777777" w:rsidR="00A86CD3" w:rsidRPr="00A86CD3" w:rsidRDefault="00A86CD3" w:rsidP="00CF6F1A">
      <w:pPr>
        <w:pStyle w:val="ListParagraph"/>
        <w:numPr>
          <w:ilvl w:val="0"/>
          <w:numId w:val="20"/>
        </w:numPr>
        <w:spacing w:line="480" w:lineRule="auto"/>
        <w:rPr>
          <w:rFonts w:ascii="Calibri" w:hAnsi="Calibri" w:cs="Calibri"/>
          <w:sz w:val="22"/>
          <w:szCs w:val="22"/>
        </w:rPr>
      </w:pPr>
      <w:r w:rsidRPr="00A86CD3">
        <w:rPr>
          <w:rFonts w:ascii="Calibri" w:hAnsi="Calibri" w:cs="Calibri"/>
          <w:sz w:val="22"/>
          <w:szCs w:val="22"/>
        </w:rPr>
        <w:t>Dependencies are clearly outlined to identify critical paths, ensuring that preceding tasks are completed before starting dependent tasks. For example:</w:t>
      </w:r>
    </w:p>
    <w:p w14:paraId="6EDA079A" w14:textId="77777777" w:rsidR="00A86CD3" w:rsidRPr="00A86CD3" w:rsidRDefault="00A86CD3" w:rsidP="00CF6F1A">
      <w:pPr>
        <w:pStyle w:val="ListParagraph"/>
        <w:numPr>
          <w:ilvl w:val="0"/>
          <w:numId w:val="20"/>
        </w:numPr>
        <w:spacing w:line="480" w:lineRule="auto"/>
        <w:rPr>
          <w:rFonts w:ascii="Calibri" w:hAnsi="Calibri" w:cs="Calibri"/>
          <w:sz w:val="22"/>
          <w:szCs w:val="22"/>
        </w:rPr>
      </w:pPr>
      <w:r w:rsidRPr="00A86CD3">
        <w:rPr>
          <w:rFonts w:ascii="Calibri" w:hAnsi="Calibri" w:cs="Calibri"/>
          <w:sz w:val="22"/>
          <w:szCs w:val="22"/>
        </w:rPr>
        <w:t>Creating a Project Charter (Task 5) is dependent on Identifying Stakeholders (Task 4).</w:t>
      </w:r>
    </w:p>
    <w:p w14:paraId="3D62A465" w14:textId="77777777" w:rsidR="00A86CD3" w:rsidRPr="00A86CD3" w:rsidRDefault="00A86CD3" w:rsidP="00CF6F1A">
      <w:pPr>
        <w:spacing w:line="480" w:lineRule="auto"/>
        <w:rPr>
          <w:rFonts w:ascii="Calibri" w:hAnsi="Calibri" w:cs="Calibri"/>
          <w:b/>
          <w:bCs/>
          <w:sz w:val="22"/>
          <w:szCs w:val="22"/>
        </w:rPr>
      </w:pPr>
      <w:r w:rsidRPr="00A86CD3">
        <w:rPr>
          <w:rFonts w:ascii="Calibri" w:hAnsi="Calibri" w:cs="Calibri"/>
          <w:b/>
          <w:bCs/>
          <w:sz w:val="22"/>
          <w:szCs w:val="22"/>
        </w:rPr>
        <w:t>Regular Updates:</w:t>
      </w:r>
    </w:p>
    <w:p w14:paraId="0C497D81" w14:textId="77777777" w:rsidR="00A86CD3" w:rsidRPr="00A86CD3" w:rsidRDefault="00A86CD3" w:rsidP="00CF6F1A">
      <w:pPr>
        <w:pStyle w:val="ListParagraph"/>
        <w:numPr>
          <w:ilvl w:val="0"/>
          <w:numId w:val="21"/>
        </w:numPr>
        <w:spacing w:line="480" w:lineRule="auto"/>
        <w:rPr>
          <w:rFonts w:ascii="Calibri" w:hAnsi="Calibri" w:cs="Calibri"/>
          <w:b/>
          <w:bCs/>
          <w:sz w:val="22"/>
          <w:szCs w:val="22"/>
        </w:rPr>
      </w:pPr>
      <w:r w:rsidRPr="00A86CD3">
        <w:rPr>
          <w:rFonts w:ascii="Calibri" w:hAnsi="Calibri" w:cs="Calibri"/>
          <w:sz w:val="22"/>
          <w:szCs w:val="22"/>
        </w:rPr>
        <w:t>The schedule includes regular check-ins to assess task progress and make necessary adjustments.</w:t>
      </w:r>
    </w:p>
    <w:p w14:paraId="7A6063EC" w14:textId="77777777" w:rsidR="00A86CD3" w:rsidRPr="00A86CD3" w:rsidRDefault="00A86CD3" w:rsidP="00CF6F1A">
      <w:pPr>
        <w:spacing w:line="480" w:lineRule="auto"/>
        <w:rPr>
          <w:rFonts w:ascii="Calibri" w:hAnsi="Calibri" w:cs="Calibri"/>
          <w:b/>
          <w:bCs/>
          <w:sz w:val="22"/>
          <w:szCs w:val="22"/>
        </w:rPr>
      </w:pPr>
      <w:r w:rsidRPr="00A86CD3">
        <w:rPr>
          <w:rFonts w:ascii="Calibri" w:hAnsi="Calibri" w:cs="Calibri"/>
          <w:b/>
          <w:bCs/>
          <w:sz w:val="22"/>
          <w:szCs w:val="22"/>
        </w:rPr>
        <w:t>Flexibility:</w:t>
      </w:r>
    </w:p>
    <w:p w14:paraId="5EE65F6D" w14:textId="77777777" w:rsidR="00A86CD3" w:rsidRPr="00A86CD3" w:rsidRDefault="00A86CD3" w:rsidP="00CF6F1A">
      <w:pPr>
        <w:pStyle w:val="ListParagraph"/>
        <w:numPr>
          <w:ilvl w:val="0"/>
          <w:numId w:val="21"/>
        </w:numPr>
        <w:spacing w:line="480" w:lineRule="auto"/>
        <w:rPr>
          <w:rFonts w:ascii="Calibri" w:hAnsi="Calibri" w:cs="Calibri"/>
          <w:sz w:val="22"/>
          <w:szCs w:val="22"/>
        </w:rPr>
      </w:pPr>
      <w:r w:rsidRPr="00A86CD3">
        <w:rPr>
          <w:rFonts w:ascii="Calibri" w:hAnsi="Calibri" w:cs="Calibri"/>
          <w:sz w:val="22"/>
          <w:szCs w:val="22"/>
        </w:rPr>
        <w:t>The schedule accommodates flexibility to address unforeseen changes, ensuring that project timelines can be adjusted as needed.</w:t>
      </w:r>
    </w:p>
    <w:p w14:paraId="46E7BAD4" w14:textId="77777777" w:rsidR="00A86CD3" w:rsidRPr="00A86CD3" w:rsidRDefault="00A86CD3" w:rsidP="00CF6F1A">
      <w:pPr>
        <w:spacing w:line="480" w:lineRule="auto"/>
        <w:rPr>
          <w:rFonts w:ascii="Calibri" w:hAnsi="Calibri" w:cs="Calibri"/>
          <w:b/>
          <w:bCs/>
          <w:sz w:val="22"/>
          <w:szCs w:val="22"/>
        </w:rPr>
      </w:pPr>
      <w:r w:rsidRPr="00A86CD3">
        <w:rPr>
          <w:rFonts w:ascii="Calibri" w:hAnsi="Calibri" w:cs="Calibri"/>
          <w:b/>
          <w:bCs/>
          <w:sz w:val="22"/>
          <w:szCs w:val="22"/>
        </w:rPr>
        <w:t>Communication Plan:</w:t>
      </w:r>
    </w:p>
    <w:p w14:paraId="42F735E0" w14:textId="77777777" w:rsidR="00A86CD3" w:rsidRPr="00A86CD3" w:rsidRDefault="00A86CD3" w:rsidP="00CF6F1A">
      <w:pPr>
        <w:pStyle w:val="ListParagraph"/>
        <w:numPr>
          <w:ilvl w:val="0"/>
          <w:numId w:val="21"/>
        </w:numPr>
        <w:spacing w:line="480" w:lineRule="auto"/>
        <w:rPr>
          <w:rFonts w:ascii="Calibri" w:hAnsi="Calibri" w:cs="Calibri"/>
          <w:sz w:val="22"/>
          <w:szCs w:val="22"/>
        </w:rPr>
      </w:pPr>
      <w:r w:rsidRPr="00A86CD3">
        <w:rPr>
          <w:rFonts w:ascii="Calibri" w:hAnsi="Calibri" w:cs="Calibri"/>
          <w:sz w:val="22"/>
          <w:szCs w:val="22"/>
        </w:rPr>
        <w:t>A communication strategy ensures all stakeholders are informed of schedule changes and progress updates, facilitating transparency and collaboration.</w:t>
      </w:r>
    </w:p>
    <w:p w14:paraId="20DAAA91" w14:textId="77777777" w:rsidR="00A86CD3" w:rsidRPr="00A86CD3" w:rsidRDefault="00A86CD3" w:rsidP="00CF6F1A">
      <w:pPr>
        <w:spacing w:line="480" w:lineRule="auto"/>
        <w:rPr>
          <w:rFonts w:ascii="Calibri" w:hAnsi="Calibri" w:cs="Calibri"/>
          <w:b/>
          <w:bCs/>
          <w:sz w:val="22"/>
          <w:szCs w:val="22"/>
        </w:rPr>
      </w:pPr>
      <w:r w:rsidRPr="00A86CD3">
        <w:rPr>
          <w:rFonts w:ascii="Calibri" w:hAnsi="Calibri" w:cs="Calibri"/>
          <w:b/>
          <w:bCs/>
          <w:sz w:val="22"/>
          <w:szCs w:val="22"/>
        </w:rPr>
        <w:t>Risk Assessment:</w:t>
      </w:r>
    </w:p>
    <w:p w14:paraId="7FCE4E7E" w14:textId="77777777" w:rsidR="00A86CD3" w:rsidRPr="00A86CD3" w:rsidRDefault="00A86CD3" w:rsidP="00CF6F1A">
      <w:pPr>
        <w:pStyle w:val="ListParagraph"/>
        <w:numPr>
          <w:ilvl w:val="0"/>
          <w:numId w:val="21"/>
        </w:numPr>
        <w:spacing w:line="480" w:lineRule="auto"/>
        <w:rPr>
          <w:rFonts w:ascii="Calibri" w:hAnsi="Calibri" w:cs="Calibri"/>
          <w:sz w:val="22"/>
          <w:szCs w:val="22"/>
        </w:rPr>
      </w:pPr>
      <w:r w:rsidRPr="00A86CD3">
        <w:rPr>
          <w:rFonts w:ascii="Calibri" w:hAnsi="Calibri" w:cs="Calibri"/>
          <w:sz w:val="22"/>
          <w:szCs w:val="22"/>
        </w:rPr>
        <w:t>Potential scheduling risks have been identified, with contingency plans established to manage any issues that may arise.</w:t>
      </w:r>
    </w:p>
    <w:p w14:paraId="28A64577" w14:textId="77777777" w:rsidR="00A86CD3" w:rsidRPr="00A86CD3" w:rsidRDefault="00A86CD3" w:rsidP="00CF6F1A">
      <w:pPr>
        <w:spacing w:line="480" w:lineRule="auto"/>
        <w:rPr>
          <w:rFonts w:ascii="Calibri" w:hAnsi="Calibri" w:cs="Calibri"/>
          <w:b/>
          <w:bCs/>
          <w:sz w:val="22"/>
          <w:szCs w:val="22"/>
        </w:rPr>
      </w:pPr>
      <w:r w:rsidRPr="00A86CD3">
        <w:rPr>
          <w:rFonts w:ascii="Calibri" w:hAnsi="Calibri" w:cs="Calibri"/>
          <w:b/>
          <w:bCs/>
          <w:sz w:val="22"/>
          <w:szCs w:val="22"/>
        </w:rPr>
        <w:lastRenderedPageBreak/>
        <w:t>Final Review:</w:t>
      </w:r>
    </w:p>
    <w:p w14:paraId="0DC3AC4B" w14:textId="77777777" w:rsidR="00A86CD3" w:rsidRPr="00A86CD3" w:rsidRDefault="00A86CD3" w:rsidP="00CF6F1A">
      <w:pPr>
        <w:pStyle w:val="ListParagraph"/>
        <w:numPr>
          <w:ilvl w:val="0"/>
          <w:numId w:val="21"/>
        </w:numPr>
        <w:spacing w:line="480" w:lineRule="auto"/>
        <w:rPr>
          <w:rFonts w:ascii="Calibri" w:hAnsi="Calibri" w:cs="Calibri"/>
          <w:sz w:val="22"/>
          <w:szCs w:val="22"/>
        </w:rPr>
      </w:pPr>
      <w:r w:rsidRPr="00A86CD3">
        <w:rPr>
          <w:rFonts w:ascii="Calibri" w:hAnsi="Calibri" w:cs="Calibri"/>
          <w:sz w:val="22"/>
          <w:szCs w:val="22"/>
        </w:rPr>
        <w:t>A final review will be conducted at each milestone to ensure alignment with project objectives and timelines.</w:t>
      </w:r>
    </w:p>
    <w:p w14:paraId="26B5665B" w14:textId="77777777" w:rsidR="00A86CD3" w:rsidRPr="00A86CD3" w:rsidRDefault="00A86CD3" w:rsidP="00A86CD3">
      <w:pPr>
        <w:rPr>
          <w:rFonts w:ascii="Calibri" w:hAnsi="Calibri" w:cs="Calibri"/>
          <w:sz w:val="22"/>
          <w:szCs w:val="22"/>
        </w:rPr>
      </w:pPr>
    </w:p>
    <w:p w14:paraId="182471E0" w14:textId="77777777" w:rsidR="00A86CD3" w:rsidRPr="00A86CD3" w:rsidRDefault="00A86CD3" w:rsidP="007C3E67">
      <w:pPr>
        <w:keepNext/>
        <w:jc w:val="center"/>
        <w:rPr>
          <w:rFonts w:ascii="Calibri" w:hAnsi="Calibri" w:cs="Calibri"/>
        </w:rPr>
      </w:pPr>
      <w:r w:rsidRPr="00A86CD3">
        <w:rPr>
          <w:rFonts w:ascii="Calibri" w:hAnsi="Calibri" w:cs="Calibri"/>
          <w:noProof/>
        </w:rPr>
        <w:drawing>
          <wp:inline distT="0" distB="0" distL="0" distR="0" wp14:anchorId="4FDB7A26" wp14:editId="31E9D5ED">
            <wp:extent cx="6176857" cy="3474482"/>
            <wp:effectExtent l="0" t="0" r="0" b="0"/>
            <wp:docPr id="183043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0556" name="Picture 1" descr="A screenshot of a computer&#10;&#10;Description automatically generated"/>
                    <pic:cNvPicPr/>
                  </pic:nvPicPr>
                  <pic:blipFill>
                    <a:blip r:embed="rId26"/>
                    <a:stretch>
                      <a:fillRect/>
                    </a:stretch>
                  </pic:blipFill>
                  <pic:spPr>
                    <a:xfrm>
                      <a:off x="0" y="0"/>
                      <a:ext cx="6193074" cy="3483604"/>
                    </a:xfrm>
                    <a:prstGeom prst="rect">
                      <a:avLst/>
                    </a:prstGeom>
                  </pic:spPr>
                </pic:pic>
              </a:graphicData>
            </a:graphic>
          </wp:inline>
        </w:drawing>
      </w:r>
    </w:p>
    <w:p w14:paraId="4931566C" w14:textId="1BE94626" w:rsidR="00A86CD3" w:rsidRPr="00A86CD3" w:rsidRDefault="00A86CD3" w:rsidP="007C3E67">
      <w:pPr>
        <w:pStyle w:val="Caption"/>
        <w:ind w:left="720" w:firstLine="720"/>
        <w:jc w:val="center"/>
        <w:rPr>
          <w:rFonts w:ascii="Calibri" w:hAnsi="Calibri" w:cs="Calibri"/>
        </w:rPr>
      </w:pPr>
      <w:bookmarkStart w:id="31" w:name="_Toc179481071"/>
      <w:r w:rsidRPr="00A86CD3">
        <w:rPr>
          <w:rFonts w:ascii="Calibri" w:hAnsi="Calibri" w:cs="Calibri"/>
        </w:rPr>
        <w:t xml:space="preserve">Figure </w:t>
      </w:r>
      <w:r w:rsidRPr="00A86CD3">
        <w:rPr>
          <w:rFonts w:ascii="Calibri" w:hAnsi="Calibri" w:cs="Calibri"/>
        </w:rPr>
        <w:fldChar w:fldCharType="begin"/>
      </w:r>
      <w:r w:rsidRPr="00A86CD3">
        <w:rPr>
          <w:rFonts w:ascii="Calibri" w:hAnsi="Calibri" w:cs="Calibri"/>
        </w:rPr>
        <w:instrText xml:space="preserve"> SEQ Figure \* ARABIC </w:instrText>
      </w:r>
      <w:r w:rsidRPr="00A86CD3">
        <w:rPr>
          <w:rFonts w:ascii="Calibri" w:hAnsi="Calibri" w:cs="Calibri"/>
        </w:rPr>
        <w:fldChar w:fldCharType="separate"/>
      </w:r>
      <w:r w:rsidR="00183A4A">
        <w:rPr>
          <w:rFonts w:ascii="Calibri" w:hAnsi="Calibri" w:cs="Calibri"/>
          <w:noProof/>
        </w:rPr>
        <w:t>4</w:t>
      </w:r>
      <w:r w:rsidRPr="00A86CD3">
        <w:rPr>
          <w:rFonts w:ascii="Calibri" w:hAnsi="Calibri" w:cs="Calibri"/>
          <w:noProof/>
        </w:rPr>
        <w:fldChar w:fldCharType="end"/>
      </w:r>
      <w:r w:rsidR="007C3E67">
        <w:rPr>
          <w:rFonts w:ascii="Calibri" w:hAnsi="Calibri" w:cs="Calibri"/>
          <w:noProof/>
        </w:rPr>
        <w:t>:</w:t>
      </w:r>
      <w:r w:rsidRPr="00A86CD3">
        <w:rPr>
          <w:rFonts w:ascii="Calibri" w:hAnsi="Calibri" w:cs="Calibri"/>
        </w:rPr>
        <w:t xml:space="preserve"> Scheduling Task - Resource Allocation</w:t>
      </w:r>
      <w:bookmarkEnd w:id="31"/>
    </w:p>
    <w:p w14:paraId="04CD41FB" w14:textId="77777777" w:rsidR="00A86CD3" w:rsidRPr="00A86CD3" w:rsidRDefault="00A86CD3" w:rsidP="00A86CD3">
      <w:pPr>
        <w:rPr>
          <w:rFonts w:ascii="Calibri" w:hAnsi="Calibri" w:cs="Calibri"/>
        </w:rPr>
      </w:pPr>
    </w:p>
    <w:p w14:paraId="5168FE5E" w14:textId="77777777" w:rsidR="00A86CD3" w:rsidRPr="00A86CD3" w:rsidRDefault="00A86CD3" w:rsidP="00A86CD3">
      <w:pPr>
        <w:keepNext/>
        <w:rPr>
          <w:rFonts w:ascii="Calibri" w:hAnsi="Calibri" w:cs="Calibri"/>
        </w:rPr>
      </w:pPr>
      <w:r w:rsidRPr="00A86CD3">
        <w:rPr>
          <w:rFonts w:ascii="Calibri" w:hAnsi="Calibri" w:cs="Calibri"/>
          <w:noProof/>
        </w:rPr>
        <w:lastRenderedPageBreak/>
        <w:drawing>
          <wp:inline distT="0" distB="0" distL="0" distR="0" wp14:anchorId="72C0C1EE" wp14:editId="67DCC9AF">
            <wp:extent cx="6150187" cy="3459480"/>
            <wp:effectExtent l="0" t="0" r="3175" b="7620"/>
            <wp:docPr id="1763069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69808" name="Picture 1" descr="A screenshot of a computer&#10;&#10;Description automatically generated"/>
                    <pic:cNvPicPr/>
                  </pic:nvPicPr>
                  <pic:blipFill>
                    <a:blip r:embed="rId27"/>
                    <a:stretch>
                      <a:fillRect/>
                    </a:stretch>
                  </pic:blipFill>
                  <pic:spPr>
                    <a:xfrm>
                      <a:off x="0" y="0"/>
                      <a:ext cx="6150833" cy="3459843"/>
                    </a:xfrm>
                    <a:prstGeom prst="rect">
                      <a:avLst/>
                    </a:prstGeom>
                  </pic:spPr>
                </pic:pic>
              </a:graphicData>
            </a:graphic>
          </wp:inline>
        </w:drawing>
      </w:r>
    </w:p>
    <w:p w14:paraId="43F3413A" w14:textId="5F34D647" w:rsidR="00A86CD3" w:rsidRPr="00A86CD3" w:rsidRDefault="00A86CD3" w:rsidP="00A86CD3">
      <w:pPr>
        <w:pStyle w:val="Caption"/>
        <w:jc w:val="center"/>
        <w:rPr>
          <w:rFonts w:ascii="Calibri" w:hAnsi="Calibri" w:cs="Calibri"/>
        </w:rPr>
      </w:pPr>
      <w:bookmarkStart w:id="32" w:name="_Toc179481072"/>
      <w:r w:rsidRPr="00A86CD3">
        <w:rPr>
          <w:rFonts w:ascii="Calibri" w:hAnsi="Calibri" w:cs="Calibri"/>
        </w:rPr>
        <w:t xml:space="preserve">Figure </w:t>
      </w:r>
      <w:r w:rsidRPr="00A86CD3">
        <w:rPr>
          <w:rFonts w:ascii="Calibri" w:hAnsi="Calibri" w:cs="Calibri"/>
        </w:rPr>
        <w:fldChar w:fldCharType="begin"/>
      </w:r>
      <w:r w:rsidRPr="00A86CD3">
        <w:rPr>
          <w:rFonts w:ascii="Calibri" w:hAnsi="Calibri" w:cs="Calibri"/>
        </w:rPr>
        <w:instrText xml:space="preserve"> SEQ Figure \* ARABIC </w:instrText>
      </w:r>
      <w:r w:rsidRPr="00A86CD3">
        <w:rPr>
          <w:rFonts w:ascii="Calibri" w:hAnsi="Calibri" w:cs="Calibri"/>
        </w:rPr>
        <w:fldChar w:fldCharType="separate"/>
      </w:r>
      <w:r w:rsidR="00183A4A">
        <w:rPr>
          <w:rFonts w:ascii="Calibri" w:hAnsi="Calibri" w:cs="Calibri"/>
          <w:noProof/>
        </w:rPr>
        <w:t>5</w:t>
      </w:r>
      <w:r w:rsidRPr="00A86CD3">
        <w:rPr>
          <w:rFonts w:ascii="Calibri" w:hAnsi="Calibri" w:cs="Calibri"/>
          <w:noProof/>
        </w:rPr>
        <w:fldChar w:fldCharType="end"/>
      </w:r>
      <w:r w:rsidR="007C3E67">
        <w:rPr>
          <w:rFonts w:ascii="Calibri" w:hAnsi="Calibri" w:cs="Calibri"/>
          <w:noProof/>
        </w:rPr>
        <w:t>:</w:t>
      </w:r>
      <w:r w:rsidRPr="00A86CD3">
        <w:rPr>
          <w:rFonts w:ascii="Calibri" w:hAnsi="Calibri" w:cs="Calibri"/>
        </w:rPr>
        <w:t xml:space="preserve">  Resource allocation</w:t>
      </w:r>
      <w:bookmarkEnd w:id="32"/>
    </w:p>
    <w:p w14:paraId="77622B74" w14:textId="77777777" w:rsidR="00883CBD" w:rsidRPr="00A86CD3" w:rsidRDefault="00883CBD">
      <w:pPr>
        <w:rPr>
          <w:rFonts w:ascii="Calibri" w:hAnsi="Calibri" w:cs="Calibri"/>
        </w:rPr>
      </w:pPr>
    </w:p>
    <w:sectPr w:rsidR="00883CBD" w:rsidRPr="00A86CD3" w:rsidSect="00883CBD">
      <w:headerReference w:type="default" r:id="rId28"/>
      <w:footerReference w:type="default" r:id="rId29"/>
      <w:pgSz w:w="12240" w:h="15840"/>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C7E0D5" w14:textId="77777777" w:rsidR="00164A80" w:rsidRDefault="00164A80" w:rsidP="00883CBD">
      <w:pPr>
        <w:spacing w:after="0" w:line="240" w:lineRule="auto"/>
      </w:pPr>
      <w:r>
        <w:separator/>
      </w:r>
    </w:p>
  </w:endnote>
  <w:endnote w:type="continuationSeparator" w:id="0">
    <w:p w14:paraId="2C4482C0" w14:textId="77777777" w:rsidR="00164A80" w:rsidRDefault="00164A80" w:rsidP="00883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Bookman Old Style">
    <w:panose1 w:val="02050604050505020204"/>
    <w:charset w:val="00"/>
    <w:family w:val="roman"/>
    <w:pitch w:val="variable"/>
    <w:sig w:usb0="00000287" w:usb1="00000000" w:usb2="00000000" w:usb3="00000000" w:csb0="0000009F" w:csb1="00000000"/>
  </w:font>
  <w:font w:name="Canva Sans Bold">
    <w:altName w:val="Calibri"/>
    <w:charset w:val="00"/>
    <w:family w:val="auto"/>
    <w:pitch w:val="default"/>
  </w:font>
  <w:font w:name="Georgia Pro Condensed Italics">
    <w:altName w:val="Calibri"/>
    <w:charset w:val="00"/>
    <w:family w:val="auto"/>
    <w:pitch w:val="default"/>
  </w:font>
  <w:font w:name="IBM Plex Sans Italics">
    <w:altName w:val="Calibri"/>
    <w:charset w:val="00"/>
    <w:family w:val="auto"/>
    <w:pitch w:val="default"/>
  </w:font>
  <w:font w:name="Canva Sans">
    <w:altName w:val="Calibri"/>
    <w:charset w:val="00"/>
    <w:family w:val="auto"/>
    <w:pitch w:val="default"/>
  </w:font>
  <w:font w:name="Georgia Pro Condensed">
    <w:altName w:val="Calibri"/>
    <w:charset w:val="00"/>
    <w:family w:val="auto"/>
    <w:pitch w:val="default"/>
  </w:font>
  <w:font w:name="IBM Plex Sans">
    <w:charset w:val="00"/>
    <w:family w:val="swiss"/>
    <w:pitch w:val="variable"/>
    <w:sig w:usb0="A00002EF" w:usb1="5000207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sz w:val="28"/>
        <w:szCs w:val="28"/>
      </w:rPr>
      <w:id w:val="-534122878"/>
      <w:docPartObj>
        <w:docPartGallery w:val="Page Numbers (Bottom of Page)"/>
        <w:docPartUnique/>
      </w:docPartObj>
    </w:sdtPr>
    <w:sdtContent>
      <w:p w14:paraId="4A173DAD" w14:textId="10538B56" w:rsidR="00A86CD3" w:rsidRDefault="00A86CD3">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sz w:val="22"/>
            <w:szCs w:val="22"/>
          </w:rPr>
          <w:fldChar w:fldCharType="begin"/>
        </w:r>
        <w:r>
          <w:instrText xml:space="preserve"> PAGE    \* MERGEFORMAT </w:instrText>
        </w:r>
        <w:r>
          <w:rPr>
            <w:rFonts w:eastAsiaTheme="minorEastAsia" w:cs="Times New Roman"/>
            <w:sz w:val="22"/>
            <w:szCs w:val="22"/>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55D7C49A" w14:textId="77777777" w:rsidR="00A86CD3" w:rsidRDefault="00A86C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420331" w14:textId="77777777" w:rsidR="00164A80" w:rsidRDefault="00164A80" w:rsidP="00883CBD">
      <w:pPr>
        <w:spacing w:after="0" w:line="240" w:lineRule="auto"/>
      </w:pPr>
      <w:r>
        <w:separator/>
      </w:r>
    </w:p>
  </w:footnote>
  <w:footnote w:type="continuationSeparator" w:id="0">
    <w:p w14:paraId="6D3C7CB2" w14:textId="77777777" w:rsidR="00164A80" w:rsidRDefault="00164A80" w:rsidP="00883C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5B3BC" w14:textId="4D4175E5" w:rsidR="00883CBD" w:rsidRDefault="00883CBD">
    <w:pPr>
      <w:pStyle w:val="Header"/>
    </w:pPr>
    <w:r>
      <w:rPr>
        <w:noProof/>
      </w:rPr>
      <w:drawing>
        <wp:anchor distT="0" distB="0" distL="114300" distR="114300" simplePos="0" relativeHeight="251658240" behindDoc="0" locked="0" layoutInCell="1" allowOverlap="1" wp14:anchorId="0BB55BFD" wp14:editId="1F3B0E86">
          <wp:simplePos x="0" y="0"/>
          <wp:positionH relativeFrom="leftMargin">
            <wp:align>right</wp:align>
          </wp:positionH>
          <wp:positionV relativeFrom="paragraph">
            <wp:posOffset>7620</wp:posOffset>
          </wp:positionV>
          <wp:extent cx="411480" cy="403860"/>
          <wp:effectExtent l="0" t="0" r="7620" b="0"/>
          <wp:wrapNone/>
          <wp:docPr id="20019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1480" cy="403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F5C88C" w14:textId="77777777" w:rsidR="00883CBD" w:rsidRDefault="00883C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77857"/>
    <w:multiLevelType w:val="hybridMultilevel"/>
    <w:tmpl w:val="D7F44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ED2241"/>
    <w:multiLevelType w:val="multilevel"/>
    <w:tmpl w:val="B9B855E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CE856E5"/>
    <w:multiLevelType w:val="hybridMultilevel"/>
    <w:tmpl w:val="8E9697BE"/>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3" w15:restartNumberingAfterBreak="0">
    <w:nsid w:val="0DAB7C97"/>
    <w:multiLevelType w:val="hybridMultilevel"/>
    <w:tmpl w:val="EC9EEC9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C0265D"/>
    <w:multiLevelType w:val="hybridMultilevel"/>
    <w:tmpl w:val="93A81E40"/>
    <w:lvl w:ilvl="0" w:tplc="40090001">
      <w:start w:val="1"/>
      <w:numFmt w:val="bullet"/>
      <w:lvlText w:val=""/>
      <w:lvlJc w:val="left"/>
      <w:pPr>
        <w:ind w:left="450" w:hanging="360"/>
      </w:pPr>
      <w:rPr>
        <w:rFonts w:ascii="Symbol" w:hAnsi="Symbol" w:hint="default"/>
      </w:rPr>
    </w:lvl>
    <w:lvl w:ilvl="1" w:tplc="40090003" w:tentative="1">
      <w:start w:val="1"/>
      <w:numFmt w:val="bullet"/>
      <w:lvlText w:val="o"/>
      <w:lvlJc w:val="left"/>
      <w:pPr>
        <w:ind w:left="1170" w:hanging="360"/>
      </w:pPr>
      <w:rPr>
        <w:rFonts w:ascii="Courier New" w:hAnsi="Courier New" w:cs="Courier New" w:hint="default"/>
      </w:rPr>
    </w:lvl>
    <w:lvl w:ilvl="2" w:tplc="40090005" w:tentative="1">
      <w:start w:val="1"/>
      <w:numFmt w:val="bullet"/>
      <w:lvlText w:val=""/>
      <w:lvlJc w:val="left"/>
      <w:pPr>
        <w:ind w:left="1890" w:hanging="360"/>
      </w:pPr>
      <w:rPr>
        <w:rFonts w:ascii="Wingdings" w:hAnsi="Wingdings" w:hint="default"/>
      </w:rPr>
    </w:lvl>
    <w:lvl w:ilvl="3" w:tplc="40090001" w:tentative="1">
      <w:start w:val="1"/>
      <w:numFmt w:val="bullet"/>
      <w:lvlText w:val=""/>
      <w:lvlJc w:val="left"/>
      <w:pPr>
        <w:ind w:left="2610" w:hanging="360"/>
      </w:pPr>
      <w:rPr>
        <w:rFonts w:ascii="Symbol" w:hAnsi="Symbol" w:hint="default"/>
      </w:rPr>
    </w:lvl>
    <w:lvl w:ilvl="4" w:tplc="40090003" w:tentative="1">
      <w:start w:val="1"/>
      <w:numFmt w:val="bullet"/>
      <w:lvlText w:val="o"/>
      <w:lvlJc w:val="left"/>
      <w:pPr>
        <w:ind w:left="3330" w:hanging="360"/>
      </w:pPr>
      <w:rPr>
        <w:rFonts w:ascii="Courier New" w:hAnsi="Courier New" w:cs="Courier New" w:hint="default"/>
      </w:rPr>
    </w:lvl>
    <w:lvl w:ilvl="5" w:tplc="40090005" w:tentative="1">
      <w:start w:val="1"/>
      <w:numFmt w:val="bullet"/>
      <w:lvlText w:val=""/>
      <w:lvlJc w:val="left"/>
      <w:pPr>
        <w:ind w:left="4050" w:hanging="360"/>
      </w:pPr>
      <w:rPr>
        <w:rFonts w:ascii="Wingdings" w:hAnsi="Wingdings" w:hint="default"/>
      </w:rPr>
    </w:lvl>
    <w:lvl w:ilvl="6" w:tplc="40090001" w:tentative="1">
      <w:start w:val="1"/>
      <w:numFmt w:val="bullet"/>
      <w:lvlText w:val=""/>
      <w:lvlJc w:val="left"/>
      <w:pPr>
        <w:ind w:left="4770" w:hanging="360"/>
      </w:pPr>
      <w:rPr>
        <w:rFonts w:ascii="Symbol" w:hAnsi="Symbol" w:hint="default"/>
      </w:rPr>
    </w:lvl>
    <w:lvl w:ilvl="7" w:tplc="40090003" w:tentative="1">
      <w:start w:val="1"/>
      <w:numFmt w:val="bullet"/>
      <w:lvlText w:val="o"/>
      <w:lvlJc w:val="left"/>
      <w:pPr>
        <w:ind w:left="5490" w:hanging="360"/>
      </w:pPr>
      <w:rPr>
        <w:rFonts w:ascii="Courier New" w:hAnsi="Courier New" w:cs="Courier New" w:hint="default"/>
      </w:rPr>
    </w:lvl>
    <w:lvl w:ilvl="8" w:tplc="40090005" w:tentative="1">
      <w:start w:val="1"/>
      <w:numFmt w:val="bullet"/>
      <w:lvlText w:val=""/>
      <w:lvlJc w:val="left"/>
      <w:pPr>
        <w:ind w:left="6210" w:hanging="360"/>
      </w:pPr>
      <w:rPr>
        <w:rFonts w:ascii="Wingdings" w:hAnsi="Wingdings" w:hint="default"/>
      </w:rPr>
    </w:lvl>
  </w:abstractNum>
  <w:abstractNum w:abstractNumId="5" w15:restartNumberingAfterBreak="0">
    <w:nsid w:val="127E5224"/>
    <w:multiLevelType w:val="hybridMultilevel"/>
    <w:tmpl w:val="A040201E"/>
    <w:lvl w:ilvl="0" w:tplc="874A8EC0">
      <w:start w:val="1"/>
      <w:numFmt w:val="bullet"/>
      <w:lvlText w:val=""/>
      <w:lvlJc w:val="left"/>
      <w:pPr>
        <w:ind w:left="720" w:hanging="360"/>
      </w:pPr>
      <w:rPr>
        <w:rFonts w:ascii="Symbol" w:hAnsi="Symbol" w:hint="default"/>
      </w:rPr>
    </w:lvl>
    <w:lvl w:ilvl="1" w:tplc="06C4D6E8">
      <w:start w:val="1"/>
      <w:numFmt w:val="bullet"/>
      <w:lvlText w:val="o"/>
      <w:lvlJc w:val="left"/>
      <w:pPr>
        <w:ind w:left="1440" w:hanging="360"/>
      </w:pPr>
      <w:rPr>
        <w:rFonts w:ascii="Courier New" w:hAnsi="Courier New" w:hint="default"/>
      </w:rPr>
    </w:lvl>
    <w:lvl w:ilvl="2" w:tplc="40B48482">
      <w:start w:val="1"/>
      <w:numFmt w:val="bullet"/>
      <w:lvlText w:val=""/>
      <w:lvlJc w:val="left"/>
      <w:pPr>
        <w:ind w:left="2160" w:hanging="360"/>
      </w:pPr>
      <w:rPr>
        <w:rFonts w:ascii="Wingdings" w:hAnsi="Wingdings" w:hint="default"/>
      </w:rPr>
    </w:lvl>
    <w:lvl w:ilvl="3" w:tplc="FB744D56">
      <w:start w:val="1"/>
      <w:numFmt w:val="bullet"/>
      <w:lvlText w:val=""/>
      <w:lvlJc w:val="left"/>
      <w:pPr>
        <w:ind w:left="2880" w:hanging="360"/>
      </w:pPr>
      <w:rPr>
        <w:rFonts w:ascii="Symbol" w:hAnsi="Symbol" w:hint="default"/>
      </w:rPr>
    </w:lvl>
    <w:lvl w:ilvl="4" w:tplc="53789ED8">
      <w:start w:val="1"/>
      <w:numFmt w:val="bullet"/>
      <w:lvlText w:val="o"/>
      <w:lvlJc w:val="left"/>
      <w:pPr>
        <w:ind w:left="3600" w:hanging="360"/>
      </w:pPr>
      <w:rPr>
        <w:rFonts w:ascii="Courier New" w:hAnsi="Courier New" w:hint="default"/>
      </w:rPr>
    </w:lvl>
    <w:lvl w:ilvl="5" w:tplc="650883F2">
      <w:start w:val="1"/>
      <w:numFmt w:val="bullet"/>
      <w:lvlText w:val=""/>
      <w:lvlJc w:val="left"/>
      <w:pPr>
        <w:ind w:left="4320" w:hanging="360"/>
      </w:pPr>
      <w:rPr>
        <w:rFonts w:ascii="Wingdings" w:hAnsi="Wingdings" w:hint="default"/>
      </w:rPr>
    </w:lvl>
    <w:lvl w:ilvl="6" w:tplc="64C091A6">
      <w:start w:val="1"/>
      <w:numFmt w:val="bullet"/>
      <w:lvlText w:val=""/>
      <w:lvlJc w:val="left"/>
      <w:pPr>
        <w:ind w:left="5040" w:hanging="360"/>
      </w:pPr>
      <w:rPr>
        <w:rFonts w:ascii="Symbol" w:hAnsi="Symbol" w:hint="default"/>
      </w:rPr>
    </w:lvl>
    <w:lvl w:ilvl="7" w:tplc="F6689D90">
      <w:start w:val="1"/>
      <w:numFmt w:val="bullet"/>
      <w:lvlText w:val="o"/>
      <w:lvlJc w:val="left"/>
      <w:pPr>
        <w:ind w:left="5760" w:hanging="360"/>
      </w:pPr>
      <w:rPr>
        <w:rFonts w:ascii="Courier New" w:hAnsi="Courier New" w:hint="default"/>
      </w:rPr>
    </w:lvl>
    <w:lvl w:ilvl="8" w:tplc="307A2E44">
      <w:start w:val="1"/>
      <w:numFmt w:val="bullet"/>
      <w:lvlText w:val=""/>
      <w:lvlJc w:val="left"/>
      <w:pPr>
        <w:ind w:left="6480" w:hanging="360"/>
      </w:pPr>
      <w:rPr>
        <w:rFonts w:ascii="Wingdings" w:hAnsi="Wingdings" w:hint="default"/>
      </w:rPr>
    </w:lvl>
  </w:abstractNum>
  <w:abstractNum w:abstractNumId="6" w15:restartNumberingAfterBreak="0">
    <w:nsid w:val="18691F06"/>
    <w:multiLevelType w:val="hybridMultilevel"/>
    <w:tmpl w:val="DB7A64AC"/>
    <w:lvl w:ilvl="0" w:tplc="74F08B28">
      <w:start w:val="1"/>
      <w:numFmt w:val="bullet"/>
      <w:lvlText w:val=""/>
      <w:lvlJc w:val="left"/>
      <w:pPr>
        <w:ind w:left="400" w:hanging="360"/>
      </w:pPr>
      <w:rPr>
        <w:rFonts w:ascii="Symbol" w:hAnsi="Symbol"/>
      </w:rPr>
    </w:lvl>
    <w:lvl w:ilvl="1" w:tplc="13E6C498">
      <w:start w:val="1"/>
      <w:numFmt w:val="bullet"/>
      <w:lvlText w:val="o"/>
      <w:lvlJc w:val="left"/>
      <w:pPr>
        <w:ind w:left="800" w:hanging="360"/>
      </w:pPr>
      <w:rPr>
        <w:rFonts w:ascii="Courier New" w:hAnsi="Courier New"/>
      </w:rPr>
    </w:lvl>
    <w:lvl w:ilvl="2" w:tplc="A9C472D4">
      <w:start w:val="1"/>
      <w:numFmt w:val="bullet"/>
      <w:lvlText w:val=""/>
      <w:lvlJc w:val="left"/>
      <w:pPr>
        <w:ind w:left="1200" w:hanging="360"/>
      </w:pPr>
      <w:rPr>
        <w:rFonts w:ascii="Wingdings" w:hAnsi="Wingdings"/>
      </w:rPr>
    </w:lvl>
    <w:lvl w:ilvl="3" w:tplc="9D404CE6">
      <w:start w:val="1"/>
      <w:numFmt w:val="bullet"/>
      <w:lvlText w:val=""/>
      <w:lvlJc w:val="left"/>
      <w:pPr>
        <w:ind w:left="1600" w:hanging="360"/>
      </w:pPr>
      <w:rPr>
        <w:rFonts w:ascii="Symbol" w:hAnsi="Symbol"/>
      </w:rPr>
    </w:lvl>
    <w:lvl w:ilvl="4" w:tplc="9036CF68">
      <w:start w:val="1"/>
      <w:numFmt w:val="bullet"/>
      <w:lvlText w:val="o"/>
      <w:lvlJc w:val="left"/>
      <w:pPr>
        <w:ind w:left="2000" w:hanging="360"/>
      </w:pPr>
      <w:rPr>
        <w:rFonts w:ascii="Courier New" w:hAnsi="Courier New"/>
      </w:rPr>
    </w:lvl>
    <w:lvl w:ilvl="5" w:tplc="4E00E29E">
      <w:start w:val="1"/>
      <w:numFmt w:val="bullet"/>
      <w:lvlText w:val=""/>
      <w:lvlJc w:val="left"/>
      <w:pPr>
        <w:ind w:left="2400" w:hanging="360"/>
      </w:pPr>
      <w:rPr>
        <w:rFonts w:ascii="Wingdings" w:hAnsi="Wingdings"/>
      </w:rPr>
    </w:lvl>
    <w:lvl w:ilvl="6" w:tplc="5E50B072">
      <w:start w:val="1"/>
      <w:numFmt w:val="bullet"/>
      <w:lvlText w:val=""/>
      <w:lvlJc w:val="left"/>
      <w:pPr>
        <w:ind w:left="2800" w:hanging="360"/>
      </w:pPr>
      <w:rPr>
        <w:rFonts w:ascii="Symbol" w:hAnsi="Symbol"/>
      </w:rPr>
    </w:lvl>
    <w:lvl w:ilvl="7" w:tplc="B776AD0E">
      <w:start w:val="1"/>
      <w:numFmt w:val="bullet"/>
      <w:lvlText w:val="o"/>
      <w:lvlJc w:val="left"/>
      <w:pPr>
        <w:ind w:left="3200" w:hanging="360"/>
      </w:pPr>
      <w:rPr>
        <w:rFonts w:ascii="Courier New" w:hAnsi="Courier New"/>
      </w:rPr>
    </w:lvl>
    <w:lvl w:ilvl="8" w:tplc="A202BAEC">
      <w:numFmt w:val="decimal"/>
      <w:lvlText w:val=""/>
      <w:lvlJc w:val="left"/>
    </w:lvl>
  </w:abstractNum>
  <w:abstractNum w:abstractNumId="7" w15:restartNumberingAfterBreak="0">
    <w:nsid w:val="1BED768C"/>
    <w:multiLevelType w:val="hybridMultilevel"/>
    <w:tmpl w:val="710C4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C4A0345"/>
    <w:multiLevelType w:val="hybridMultilevel"/>
    <w:tmpl w:val="531E2608"/>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1EE02C4F"/>
    <w:multiLevelType w:val="hybridMultilevel"/>
    <w:tmpl w:val="05A4D1E6"/>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31E1438C"/>
    <w:multiLevelType w:val="hybridMultilevel"/>
    <w:tmpl w:val="4E6A9CE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4BB303A"/>
    <w:multiLevelType w:val="hybridMultilevel"/>
    <w:tmpl w:val="FFFFFFFF"/>
    <w:lvl w:ilvl="0" w:tplc="34BC8A08">
      <w:start w:val="1"/>
      <w:numFmt w:val="bullet"/>
      <w:lvlText w:val="·"/>
      <w:lvlJc w:val="left"/>
      <w:pPr>
        <w:ind w:left="720" w:hanging="360"/>
      </w:pPr>
      <w:rPr>
        <w:rFonts w:ascii="Symbol" w:hAnsi="Symbol" w:hint="default"/>
      </w:rPr>
    </w:lvl>
    <w:lvl w:ilvl="1" w:tplc="E662EFA8">
      <w:start w:val="1"/>
      <w:numFmt w:val="bullet"/>
      <w:lvlText w:val="o"/>
      <w:lvlJc w:val="left"/>
      <w:pPr>
        <w:ind w:left="1440" w:hanging="360"/>
      </w:pPr>
      <w:rPr>
        <w:rFonts w:ascii="Courier New" w:hAnsi="Courier New" w:hint="default"/>
      </w:rPr>
    </w:lvl>
    <w:lvl w:ilvl="2" w:tplc="92D2E934">
      <w:start w:val="1"/>
      <w:numFmt w:val="bullet"/>
      <w:lvlText w:val=""/>
      <w:lvlJc w:val="left"/>
      <w:pPr>
        <w:ind w:left="2160" w:hanging="360"/>
      </w:pPr>
      <w:rPr>
        <w:rFonts w:ascii="Wingdings" w:hAnsi="Wingdings" w:hint="default"/>
      </w:rPr>
    </w:lvl>
    <w:lvl w:ilvl="3" w:tplc="1D688758">
      <w:start w:val="1"/>
      <w:numFmt w:val="bullet"/>
      <w:lvlText w:val=""/>
      <w:lvlJc w:val="left"/>
      <w:pPr>
        <w:ind w:left="2880" w:hanging="360"/>
      </w:pPr>
      <w:rPr>
        <w:rFonts w:ascii="Symbol" w:hAnsi="Symbol" w:hint="default"/>
      </w:rPr>
    </w:lvl>
    <w:lvl w:ilvl="4" w:tplc="BEE02660">
      <w:start w:val="1"/>
      <w:numFmt w:val="bullet"/>
      <w:lvlText w:val="o"/>
      <w:lvlJc w:val="left"/>
      <w:pPr>
        <w:ind w:left="3600" w:hanging="360"/>
      </w:pPr>
      <w:rPr>
        <w:rFonts w:ascii="Courier New" w:hAnsi="Courier New" w:hint="default"/>
      </w:rPr>
    </w:lvl>
    <w:lvl w:ilvl="5" w:tplc="913885BA">
      <w:start w:val="1"/>
      <w:numFmt w:val="bullet"/>
      <w:lvlText w:val=""/>
      <w:lvlJc w:val="left"/>
      <w:pPr>
        <w:ind w:left="4320" w:hanging="360"/>
      </w:pPr>
      <w:rPr>
        <w:rFonts w:ascii="Wingdings" w:hAnsi="Wingdings" w:hint="default"/>
      </w:rPr>
    </w:lvl>
    <w:lvl w:ilvl="6" w:tplc="9702A22A">
      <w:start w:val="1"/>
      <w:numFmt w:val="bullet"/>
      <w:lvlText w:val=""/>
      <w:lvlJc w:val="left"/>
      <w:pPr>
        <w:ind w:left="5040" w:hanging="360"/>
      </w:pPr>
      <w:rPr>
        <w:rFonts w:ascii="Symbol" w:hAnsi="Symbol" w:hint="default"/>
      </w:rPr>
    </w:lvl>
    <w:lvl w:ilvl="7" w:tplc="A594C132">
      <w:start w:val="1"/>
      <w:numFmt w:val="bullet"/>
      <w:lvlText w:val="o"/>
      <w:lvlJc w:val="left"/>
      <w:pPr>
        <w:ind w:left="5760" w:hanging="360"/>
      </w:pPr>
      <w:rPr>
        <w:rFonts w:ascii="Courier New" w:hAnsi="Courier New" w:hint="default"/>
      </w:rPr>
    </w:lvl>
    <w:lvl w:ilvl="8" w:tplc="4BA8D87C">
      <w:start w:val="1"/>
      <w:numFmt w:val="bullet"/>
      <w:lvlText w:val=""/>
      <w:lvlJc w:val="left"/>
      <w:pPr>
        <w:ind w:left="6480" w:hanging="360"/>
      </w:pPr>
      <w:rPr>
        <w:rFonts w:ascii="Wingdings" w:hAnsi="Wingdings" w:hint="default"/>
      </w:rPr>
    </w:lvl>
  </w:abstractNum>
  <w:abstractNum w:abstractNumId="12" w15:restartNumberingAfterBreak="0">
    <w:nsid w:val="38275FD8"/>
    <w:multiLevelType w:val="hybridMultilevel"/>
    <w:tmpl w:val="3D9C1B10"/>
    <w:lvl w:ilvl="0" w:tplc="4009000D">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3" w15:restartNumberingAfterBreak="0">
    <w:nsid w:val="3D121C49"/>
    <w:multiLevelType w:val="hybridMultilevel"/>
    <w:tmpl w:val="BFDE5F8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604977"/>
    <w:multiLevelType w:val="hybridMultilevel"/>
    <w:tmpl w:val="27CE7EE4"/>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15" w15:restartNumberingAfterBreak="0">
    <w:nsid w:val="3E4A503C"/>
    <w:multiLevelType w:val="hybridMultilevel"/>
    <w:tmpl w:val="49EAF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E574511"/>
    <w:multiLevelType w:val="hybridMultilevel"/>
    <w:tmpl w:val="BA0261D6"/>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17" w15:restartNumberingAfterBreak="0">
    <w:nsid w:val="430F4B37"/>
    <w:multiLevelType w:val="hybridMultilevel"/>
    <w:tmpl w:val="6F769E56"/>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18" w15:restartNumberingAfterBreak="0">
    <w:nsid w:val="469802D6"/>
    <w:multiLevelType w:val="hybridMultilevel"/>
    <w:tmpl w:val="00D07116"/>
    <w:lvl w:ilvl="0" w:tplc="4009000D">
      <w:start w:val="1"/>
      <w:numFmt w:val="bullet"/>
      <w:lvlText w:val=""/>
      <w:lvlJc w:val="left"/>
      <w:pPr>
        <w:ind w:left="810" w:hanging="360"/>
      </w:pPr>
      <w:rPr>
        <w:rFonts w:ascii="Wingdings" w:hAnsi="Wingdings"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9" w15:restartNumberingAfterBreak="0">
    <w:nsid w:val="469B7750"/>
    <w:multiLevelType w:val="hybridMultilevel"/>
    <w:tmpl w:val="1EF4CC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B97B95"/>
    <w:multiLevelType w:val="hybridMultilevel"/>
    <w:tmpl w:val="AFEC7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6FD0E80"/>
    <w:multiLevelType w:val="hybridMultilevel"/>
    <w:tmpl w:val="FD7AF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B21010D"/>
    <w:multiLevelType w:val="hybridMultilevel"/>
    <w:tmpl w:val="FFFFFFFF"/>
    <w:lvl w:ilvl="0" w:tplc="EF9CD84E">
      <w:start w:val="1"/>
      <w:numFmt w:val="bullet"/>
      <w:lvlText w:val="·"/>
      <w:lvlJc w:val="left"/>
      <w:pPr>
        <w:ind w:left="720" w:hanging="360"/>
      </w:pPr>
      <w:rPr>
        <w:rFonts w:ascii="Symbol" w:hAnsi="Symbol" w:hint="default"/>
      </w:rPr>
    </w:lvl>
    <w:lvl w:ilvl="1" w:tplc="C7BAC938">
      <w:start w:val="1"/>
      <w:numFmt w:val="bullet"/>
      <w:lvlText w:val="o"/>
      <w:lvlJc w:val="left"/>
      <w:pPr>
        <w:ind w:left="1440" w:hanging="360"/>
      </w:pPr>
      <w:rPr>
        <w:rFonts w:ascii="Courier New" w:hAnsi="Courier New" w:hint="default"/>
      </w:rPr>
    </w:lvl>
    <w:lvl w:ilvl="2" w:tplc="EDE03344">
      <w:start w:val="1"/>
      <w:numFmt w:val="bullet"/>
      <w:lvlText w:val=""/>
      <w:lvlJc w:val="left"/>
      <w:pPr>
        <w:ind w:left="2160" w:hanging="360"/>
      </w:pPr>
      <w:rPr>
        <w:rFonts w:ascii="Wingdings" w:hAnsi="Wingdings" w:hint="default"/>
      </w:rPr>
    </w:lvl>
    <w:lvl w:ilvl="3" w:tplc="1C7C18F4">
      <w:start w:val="1"/>
      <w:numFmt w:val="bullet"/>
      <w:lvlText w:val=""/>
      <w:lvlJc w:val="left"/>
      <w:pPr>
        <w:ind w:left="2880" w:hanging="360"/>
      </w:pPr>
      <w:rPr>
        <w:rFonts w:ascii="Symbol" w:hAnsi="Symbol" w:hint="default"/>
      </w:rPr>
    </w:lvl>
    <w:lvl w:ilvl="4" w:tplc="BA9A3CAC">
      <w:start w:val="1"/>
      <w:numFmt w:val="bullet"/>
      <w:lvlText w:val="o"/>
      <w:lvlJc w:val="left"/>
      <w:pPr>
        <w:ind w:left="3600" w:hanging="360"/>
      </w:pPr>
      <w:rPr>
        <w:rFonts w:ascii="Courier New" w:hAnsi="Courier New" w:hint="default"/>
      </w:rPr>
    </w:lvl>
    <w:lvl w:ilvl="5" w:tplc="E4701F98">
      <w:start w:val="1"/>
      <w:numFmt w:val="bullet"/>
      <w:lvlText w:val=""/>
      <w:lvlJc w:val="left"/>
      <w:pPr>
        <w:ind w:left="4320" w:hanging="360"/>
      </w:pPr>
      <w:rPr>
        <w:rFonts w:ascii="Wingdings" w:hAnsi="Wingdings" w:hint="default"/>
      </w:rPr>
    </w:lvl>
    <w:lvl w:ilvl="6" w:tplc="8A1A6920">
      <w:start w:val="1"/>
      <w:numFmt w:val="bullet"/>
      <w:lvlText w:val=""/>
      <w:lvlJc w:val="left"/>
      <w:pPr>
        <w:ind w:left="5040" w:hanging="360"/>
      </w:pPr>
      <w:rPr>
        <w:rFonts w:ascii="Symbol" w:hAnsi="Symbol" w:hint="default"/>
      </w:rPr>
    </w:lvl>
    <w:lvl w:ilvl="7" w:tplc="8CF655F8">
      <w:start w:val="1"/>
      <w:numFmt w:val="bullet"/>
      <w:lvlText w:val="o"/>
      <w:lvlJc w:val="left"/>
      <w:pPr>
        <w:ind w:left="5760" w:hanging="360"/>
      </w:pPr>
      <w:rPr>
        <w:rFonts w:ascii="Courier New" w:hAnsi="Courier New" w:hint="default"/>
      </w:rPr>
    </w:lvl>
    <w:lvl w:ilvl="8" w:tplc="758A9EE8">
      <w:start w:val="1"/>
      <w:numFmt w:val="bullet"/>
      <w:lvlText w:val=""/>
      <w:lvlJc w:val="left"/>
      <w:pPr>
        <w:ind w:left="6480" w:hanging="360"/>
      </w:pPr>
      <w:rPr>
        <w:rFonts w:ascii="Wingdings" w:hAnsi="Wingdings" w:hint="default"/>
      </w:rPr>
    </w:lvl>
  </w:abstractNum>
  <w:abstractNum w:abstractNumId="23" w15:restartNumberingAfterBreak="0">
    <w:nsid w:val="54C72F0B"/>
    <w:multiLevelType w:val="hybridMultilevel"/>
    <w:tmpl w:val="F55C7F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4696A7E"/>
    <w:multiLevelType w:val="hybridMultilevel"/>
    <w:tmpl w:val="F5E84A4C"/>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25" w15:restartNumberingAfterBreak="0">
    <w:nsid w:val="69D734AA"/>
    <w:multiLevelType w:val="hybridMultilevel"/>
    <w:tmpl w:val="31FAD0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4E3E4E"/>
    <w:multiLevelType w:val="hybridMultilevel"/>
    <w:tmpl w:val="B1B8687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DFD64E3"/>
    <w:multiLevelType w:val="hybridMultilevel"/>
    <w:tmpl w:val="6A6085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E9E5B50"/>
    <w:multiLevelType w:val="hybridMultilevel"/>
    <w:tmpl w:val="FFFFFFFF"/>
    <w:lvl w:ilvl="0" w:tplc="A9B05A00">
      <w:start w:val="1"/>
      <w:numFmt w:val="bullet"/>
      <w:lvlText w:val=""/>
      <w:lvlJc w:val="left"/>
      <w:pPr>
        <w:ind w:left="720" w:hanging="360"/>
      </w:pPr>
      <w:rPr>
        <w:rFonts w:ascii="Symbol" w:hAnsi="Symbol" w:hint="default"/>
      </w:rPr>
    </w:lvl>
    <w:lvl w:ilvl="1" w:tplc="29C6DD14">
      <w:start w:val="1"/>
      <w:numFmt w:val="bullet"/>
      <w:lvlText w:val="o"/>
      <w:lvlJc w:val="left"/>
      <w:pPr>
        <w:ind w:left="1440" w:hanging="360"/>
      </w:pPr>
      <w:rPr>
        <w:rFonts w:ascii="Courier New" w:hAnsi="Courier New" w:hint="default"/>
      </w:rPr>
    </w:lvl>
    <w:lvl w:ilvl="2" w:tplc="D69A677E">
      <w:start w:val="1"/>
      <w:numFmt w:val="bullet"/>
      <w:lvlText w:val=""/>
      <w:lvlJc w:val="left"/>
      <w:pPr>
        <w:ind w:left="2160" w:hanging="360"/>
      </w:pPr>
      <w:rPr>
        <w:rFonts w:ascii="Wingdings" w:hAnsi="Wingdings" w:hint="default"/>
      </w:rPr>
    </w:lvl>
    <w:lvl w:ilvl="3" w:tplc="AEFA3A16">
      <w:start w:val="1"/>
      <w:numFmt w:val="bullet"/>
      <w:lvlText w:val=""/>
      <w:lvlJc w:val="left"/>
      <w:pPr>
        <w:ind w:left="2880" w:hanging="360"/>
      </w:pPr>
      <w:rPr>
        <w:rFonts w:ascii="Symbol" w:hAnsi="Symbol" w:hint="default"/>
      </w:rPr>
    </w:lvl>
    <w:lvl w:ilvl="4" w:tplc="D9C862EA">
      <w:start w:val="1"/>
      <w:numFmt w:val="bullet"/>
      <w:lvlText w:val="o"/>
      <w:lvlJc w:val="left"/>
      <w:pPr>
        <w:ind w:left="3600" w:hanging="360"/>
      </w:pPr>
      <w:rPr>
        <w:rFonts w:ascii="Courier New" w:hAnsi="Courier New" w:hint="default"/>
      </w:rPr>
    </w:lvl>
    <w:lvl w:ilvl="5" w:tplc="21DC4A58">
      <w:start w:val="1"/>
      <w:numFmt w:val="bullet"/>
      <w:lvlText w:val=""/>
      <w:lvlJc w:val="left"/>
      <w:pPr>
        <w:ind w:left="4320" w:hanging="360"/>
      </w:pPr>
      <w:rPr>
        <w:rFonts w:ascii="Wingdings" w:hAnsi="Wingdings" w:hint="default"/>
      </w:rPr>
    </w:lvl>
    <w:lvl w:ilvl="6" w:tplc="89F88454">
      <w:start w:val="1"/>
      <w:numFmt w:val="bullet"/>
      <w:lvlText w:val=""/>
      <w:lvlJc w:val="left"/>
      <w:pPr>
        <w:ind w:left="5040" w:hanging="360"/>
      </w:pPr>
      <w:rPr>
        <w:rFonts w:ascii="Symbol" w:hAnsi="Symbol" w:hint="default"/>
      </w:rPr>
    </w:lvl>
    <w:lvl w:ilvl="7" w:tplc="3006DBCE">
      <w:start w:val="1"/>
      <w:numFmt w:val="bullet"/>
      <w:lvlText w:val="o"/>
      <w:lvlJc w:val="left"/>
      <w:pPr>
        <w:ind w:left="5760" w:hanging="360"/>
      </w:pPr>
      <w:rPr>
        <w:rFonts w:ascii="Courier New" w:hAnsi="Courier New" w:hint="default"/>
      </w:rPr>
    </w:lvl>
    <w:lvl w:ilvl="8" w:tplc="2108B40E">
      <w:start w:val="1"/>
      <w:numFmt w:val="bullet"/>
      <w:lvlText w:val=""/>
      <w:lvlJc w:val="left"/>
      <w:pPr>
        <w:ind w:left="6480" w:hanging="360"/>
      </w:pPr>
      <w:rPr>
        <w:rFonts w:ascii="Wingdings" w:hAnsi="Wingdings" w:hint="default"/>
      </w:rPr>
    </w:lvl>
  </w:abstractNum>
  <w:abstractNum w:abstractNumId="29" w15:restartNumberingAfterBreak="0">
    <w:nsid w:val="6EC83C94"/>
    <w:multiLevelType w:val="hybridMultilevel"/>
    <w:tmpl w:val="1B48D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14839B1"/>
    <w:multiLevelType w:val="hybridMultilevel"/>
    <w:tmpl w:val="E3467812"/>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31" w15:restartNumberingAfterBreak="0">
    <w:nsid w:val="722416A5"/>
    <w:multiLevelType w:val="hybridMultilevel"/>
    <w:tmpl w:val="F2C28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529BBA6"/>
    <w:multiLevelType w:val="hybridMultilevel"/>
    <w:tmpl w:val="12D61736"/>
    <w:lvl w:ilvl="0" w:tplc="DF264CCA">
      <w:start w:val="1"/>
      <w:numFmt w:val="bullet"/>
      <w:lvlText w:val=""/>
      <w:lvlJc w:val="left"/>
      <w:pPr>
        <w:ind w:left="720" w:hanging="360"/>
      </w:pPr>
      <w:rPr>
        <w:rFonts w:ascii="Symbol" w:hAnsi="Symbol" w:hint="default"/>
      </w:rPr>
    </w:lvl>
    <w:lvl w:ilvl="1" w:tplc="663C6FA4">
      <w:start w:val="1"/>
      <w:numFmt w:val="bullet"/>
      <w:lvlText w:val="o"/>
      <w:lvlJc w:val="left"/>
      <w:pPr>
        <w:ind w:left="1440" w:hanging="360"/>
      </w:pPr>
      <w:rPr>
        <w:rFonts w:ascii="Courier New" w:hAnsi="Courier New" w:hint="default"/>
      </w:rPr>
    </w:lvl>
    <w:lvl w:ilvl="2" w:tplc="5A221F5C">
      <w:start w:val="1"/>
      <w:numFmt w:val="bullet"/>
      <w:lvlText w:val=""/>
      <w:lvlJc w:val="left"/>
      <w:pPr>
        <w:ind w:left="2160" w:hanging="360"/>
      </w:pPr>
      <w:rPr>
        <w:rFonts w:ascii="Wingdings" w:hAnsi="Wingdings" w:hint="default"/>
      </w:rPr>
    </w:lvl>
    <w:lvl w:ilvl="3" w:tplc="54D02230">
      <w:start w:val="1"/>
      <w:numFmt w:val="bullet"/>
      <w:lvlText w:val=""/>
      <w:lvlJc w:val="left"/>
      <w:pPr>
        <w:ind w:left="2880" w:hanging="360"/>
      </w:pPr>
      <w:rPr>
        <w:rFonts w:ascii="Symbol" w:hAnsi="Symbol" w:hint="default"/>
      </w:rPr>
    </w:lvl>
    <w:lvl w:ilvl="4" w:tplc="E3C6A086">
      <w:start w:val="1"/>
      <w:numFmt w:val="bullet"/>
      <w:lvlText w:val="o"/>
      <w:lvlJc w:val="left"/>
      <w:pPr>
        <w:ind w:left="3600" w:hanging="360"/>
      </w:pPr>
      <w:rPr>
        <w:rFonts w:ascii="Courier New" w:hAnsi="Courier New" w:hint="default"/>
      </w:rPr>
    </w:lvl>
    <w:lvl w:ilvl="5" w:tplc="C64E288C">
      <w:start w:val="1"/>
      <w:numFmt w:val="bullet"/>
      <w:lvlText w:val=""/>
      <w:lvlJc w:val="left"/>
      <w:pPr>
        <w:ind w:left="4320" w:hanging="360"/>
      </w:pPr>
      <w:rPr>
        <w:rFonts w:ascii="Wingdings" w:hAnsi="Wingdings" w:hint="default"/>
      </w:rPr>
    </w:lvl>
    <w:lvl w:ilvl="6" w:tplc="ED8EE290">
      <w:start w:val="1"/>
      <w:numFmt w:val="bullet"/>
      <w:lvlText w:val=""/>
      <w:lvlJc w:val="left"/>
      <w:pPr>
        <w:ind w:left="5040" w:hanging="360"/>
      </w:pPr>
      <w:rPr>
        <w:rFonts w:ascii="Symbol" w:hAnsi="Symbol" w:hint="default"/>
      </w:rPr>
    </w:lvl>
    <w:lvl w:ilvl="7" w:tplc="44BA12EA">
      <w:start w:val="1"/>
      <w:numFmt w:val="bullet"/>
      <w:lvlText w:val="o"/>
      <w:lvlJc w:val="left"/>
      <w:pPr>
        <w:ind w:left="5760" w:hanging="360"/>
      </w:pPr>
      <w:rPr>
        <w:rFonts w:ascii="Courier New" w:hAnsi="Courier New" w:hint="default"/>
      </w:rPr>
    </w:lvl>
    <w:lvl w:ilvl="8" w:tplc="EF6CBCA6">
      <w:start w:val="1"/>
      <w:numFmt w:val="bullet"/>
      <w:lvlText w:val=""/>
      <w:lvlJc w:val="left"/>
      <w:pPr>
        <w:ind w:left="6480" w:hanging="360"/>
      </w:pPr>
      <w:rPr>
        <w:rFonts w:ascii="Wingdings" w:hAnsi="Wingdings" w:hint="default"/>
      </w:rPr>
    </w:lvl>
  </w:abstractNum>
  <w:abstractNum w:abstractNumId="33" w15:restartNumberingAfterBreak="0">
    <w:nsid w:val="7E4E38D0"/>
    <w:multiLevelType w:val="hybridMultilevel"/>
    <w:tmpl w:val="818A1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F8A267F"/>
    <w:multiLevelType w:val="hybridMultilevel"/>
    <w:tmpl w:val="093CB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45318187">
    <w:abstractNumId w:val="33"/>
  </w:num>
  <w:num w:numId="2" w16cid:durableId="1343244836">
    <w:abstractNumId w:val="34"/>
  </w:num>
  <w:num w:numId="3" w16cid:durableId="814831557">
    <w:abstractNumId w:val="27"/>
  </w:num>
  <w:num w:numId="4" w16cid:durableId="1059859493">
    <w:abstractNumId w:val="19"/>
  </w:num>
  <w:num w:numId="5" w16cid:durableId="235747202">
    <w:abstractNumId w:val="21"/>
  </w:num>
  <w:num w:numId="6" w16cid:durableId="1185243555">
    <w:abstractNumId w:val="31"/>
  </w:num>
  <w:num w:numId="7" w16cid:durableId="196433118">
    <w:abstractNumId w:val="4"/>
  </w:num>
  <w:num w:numId="8" w16cid:durableId="1511993772">
    <w:abstractNumId w:val="17"/>
  </w:num>
  <w:num w:numId="9" w16cid:durableId="44717527">
    <w:abstractNumId w:val="24"/>
  </w:num>
  <w:num w:numId="10" w16cid:durableId="1468007808">
    <w:abstractNumId w:val="14"/>
  </w:num>
  <w:num w:numId="11" w16cid:durableId="826289038">
    <w:abstractNumId w:val="5"/>
  </w:num>
  <w:num w:numId="12" w16cid:durableId="2066836338">
    <w:abstractNumId w:val="32"/>
  </w:num>
  <w:num w:numId="13" w16cid:durableId="1952129548">
    <w:abstractNumId w:val="25"/>
  </w:num>
  <w:num w:numId="14" w16cid:durableId="1490168378">
    <w:abstractNumId w:val="1"/>
  </w:num>
  <w:num w:numId="15" w16cid:durableId="1998806462">
    <w:abstractNumId w:val="28"/>
  </w:num>
  <w:num w:numId="16" w16cid:durableId="816072980">
    <w:abstractNumId w:val="22"/>
  </w:num>
  <w:num w:numId="17" w16cid:durableId="767391792">
    <w:abstractNumId w:val="11"/>
  </w:num>
  <w:num w:numId="18" w16cid:durableId="60255855">
    <w:abstractNumId w:val="6"/>
  </w:num>
  <w:num w:numId="19" w16cid:durableId="598833281">
    <w:abstractNumId w:val="20"/>
  </w:num>
  <w:num w:numId="20" w16cid:durableId="2112774172">
    <w:abstractNumId w:val="29"/>
  </w:num>
  <w:num w:numId="21" w16cid:durableId="1926913732">
    <w:abstractNumId w:val="15"/>
  </w:num>
  <w:num w:numId="22" w16cid:durableId="1754812479">
    <w:abstractNumId w:val="16"/>
  </w:num>
  <w:num w:numId="23" w16cid:durableId="616956610">
    <w:abstractNumId w:val="30"/>
  </w:num>
  <w:num w:numId="24" w16cid:durableId="1823153840">
    <w:abstractNumId w:val="2"/>
  </w:num>
  <w:num w:numId="25" w16cid:durableId="1839345307">
    <w:abstractNumId w:val="7"/>
  </w:num>
  <w:num w:numId="26" w16cid:durableId="1772817564">
    <w:abstractNumId w:val="0"/>
  </w:num>
  <w:num w:numId="27" w16cid:durableId="1644697046">
    <w:abstractNumId w:val="23"/>
  </w:num>
  <w:num w:numId="28" w16cid:durableId="1664890330">
    <w:abstractNumId w:val="13"/>
  </w:num>
  <w:num w:numId="29" w16cid:durableId="683826465">
    <w:abstractNumId w:val="3"/>
  </w:num>
  <w:num w:numId="30" w16cid:durableId="1701858636">
    <w:abstractNumId w:val="10"/>
  </w:num>
  <w:num w:numId="31" w16cid:durableId="1645085644">
    <w:abstractNumId w:val="18"/>
  </w:num>
  <w:num w:numId="32" w16cid:durableId="2032952427">
    <w:abstractNumId w:val="12"/>
  </w:num>
  <w:num w:numId="33" w16cid:durableId="254366936">
    <w:abstractNumId w:val="9"/>
  </w:num>
  <w:num w:numId="34" w16cid:durableId="528950981">
    <w:abstractNumId w:val="8"/>
  </w:num>
  <w:num w:numId="35" w16cid:durableId="89577526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349"/>
    <w:rsid w:val="00067FD6"/>
    <w:rsid w:val="00084011"/>
    <w:rsid w:val="001327C0"/>
    <w:rsid w:val="001543AB"/>
    <w:rsid w:val="0016087C"/>
    <w:rsid w:val="00164A80"/>
    <w:rsid w:val="00183A4A"/>
    <w:rsid w:val="001B434A"/>
    <w:rsid w:val="001D4B1E"/>
    <w:rsid w:val="001F5E34"/>
    <w:rsid w:val="00225606"/>
    <w:rsid w:val="00247F5E"/>
    <w:rsid w:val="00397016"/>
    <w:rsid w:val="003A43E7"/>
    <w:rsid w:val="003E275B"/>
    <w:rsid w:val="00406E25"/>
    <w:rsid w:val="00455CEC"/>
    <w:rsid w:val="004C2452"/>
    <w:rsid w:val="00585F20"/>
    <w:rsid w:val="005E35E4"/>
    <w:rsid w:val="006B5E7B"/>
    <w:rsid w:val="0076478D"/>
    <w:rsid w:val="007C3E67"/>
    <w:rsid w:val="00866770"/>
    <w:rsid w:val="0087104C"/>
    <w:rsid w:val="00883CBD"/>
    <w:rsid w:val="00893AC6"/>
    <w:rsid w:val="008C4690"/>
    <w:rsid w:val="00A15AD4"/>
    <w:rsid w:val="00A7189F"/>
    <w:rsid w:val="00A86CD3"/>
    <w:rsid w:val="00B14C23"/>
    <w:rsid w:val="00B3462D"/>
    <w:rsid w:val="00BD3062"/>
    <w:rsid w:val="00BE5625"/>
    <w:rsid w:val="00C71292"/>
    <w:rsid w:val="00CF6F1A"/>
    <w:rsid w:val="00D72D66"/>
    <w:rsid w:val="00DC573C"/>
    <w:rsid w:val="00E56FBE"/>
    <w:rsid w:val="00E66798"/>
    <w:rsid w:val="00E720D5"/>
    <w:rsid w:val="00FE6836"/>
    <w:rsid w:val="00FF234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CC59ED"/>
  <w15:chartTrackingRefBased/>
  <w15:docId w15:val="{1F370908-ECFA-4DEC-9DC1-F9611B434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CD3"/>
  </w:style>
  <w:style w:type="paragraph" w:styleId="Heading1">
    <w:name w:val="heading 1"/>
    <w:basedOn w:val="Normal"/>
    <w:next w:val="Normal"/>
    <w:link w:val="Heading1Char"/>
    <w:uiPriority w:val="9"/>
    <w:qFormat/>
    <w:rsid w:val="00FF23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F23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F23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23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23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23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23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23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23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3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F23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F23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23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23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23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23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23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2349"/>
    <w:rPr>
      <w:rFonts w:eastAsiaTheme="majorEastAsia" w:cstheme="majorBidi"/>
      <w:color w:val="272727" w:themeColor="text1" w:themeTint="D8"/>
    </w:rPr>
  </w:style>
  <w:style w:type="paragraph" w:styleId="Title">
    <w:name w:val="Title"/>
    <w:basedOn w:val="Normal"/>
    <w:next w:val="Normal"/>
    <w:link w:val="TitleChar"/>
    <w:uiPriority w:val="10"/>
    <w:qFormat/>
    <w:rsid w:val="00FF23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23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23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23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2349"/>
    <w:pPr>
      <w:spacing w:before="160"/>
      <w:jc w:val="center"/>
    </w:pPr>
    <w:rPr>
      <w:i/>
      <w:iCs/>
      <w:color w:val="404040" w:themeColor="text1" w:themeTint="BF"/>
    </w:rPr>
  </w:style>
  <w:style w:type="character" w:customStyle="1" w:styleId="QuoteChar">
    <w:name w:val="Quote Char"/>
    <w:basedOn w:val="DefaultParagraphFont"/>
    <w:link w:val="Quote"/>
    <w:uiPriority w:val="29"/>
    <w:rsid w:val="00FF2349"/>
    <w:rPr>
      <w:i/>
      <w:iCs/>
      <w:color w:val="404040" w:themeColor="text1" w:themeTint="BF"/>
    </w:rPr>
  </w:style>
  <w:style w:type="paragraph" w:styleId="ListParagraph">
    <w:name w:val="List Paragraph"/>
    <w:basedOn w:val="Normal"/>
    <w:uiPriority w:val="34"/>
    <w:qFormat/>
    <w:rsid w:val="00FF2349"/>
    <w:pPr>
      <w:ind w:left="720"/>
      <w:contextualSpacing/>
    </w:pPr>
  </w:style>
  <w:style w:type="character" w:styleId="IntenseEmphasis">
    <w:name w:val="Intense Emphasis"/>
    <w:basedOn w:val="DefaultParagraphFont"/>
    <w:uiPriority w:val="21"/>
    <w:qFormat/>
    <w:rsid w:val="00FF2349"/>
    <w:rPr>
      <w:i/>
      <w:iCs/>
      <w:color w:val="0F4761" w:themeColor="accent1" w:themeShade="BF"/>
    </w:rPr>
  </w:style>
  <w:style w:type="paragraph" w:styleId="IntenseQuote">
    <w:name w:val="Intense Quote"/>
    <w:basedOn w:val="Normal"/>
    <w:next w:val="Normal"/>
    <w:link w:val="IntenseQuoteChar"/>
    <w:uiPriority w:val="30"/>
    <w:qFormat/>
    <w:rsid w:val="00FF23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2349"/>
    <w:rPr>
      <w:i/>
      <w:iCs/>
      <w:color w:val="0F4761" w:themeColor="accent1" w:themeShade="BF"/>
    </w:rPr>
  </w:style>
  <w:style w:type="character" w:styleId="IntenseReference">
    <w:name w:val="Intense Reference"/>
    <w:basedOn w:val="DefaultParagraphFont"/>
    <w:uiPriority w:val="32"/>
    <w:qFormat/>
    <w:rsid w:val="00FF2349"/>
    <w:rPr>
      <w:b/>
      <w:bCs/>
      <w:smallCaps/>
      <w:color w:val="0F4761" w:themeColor="accent1" w:themeShade="BF"/>
      <w:spacing w:val="5"/>
    </w:rPr>
  </w:style>
  <w:style w:type="paragraph" w:styleId="Header">
    <w:name w:val="header"/>
    <w:basedOn w:val="Normal"/>
    <w:link w:val="HeaderChar"/>
    <w:uiPriority w:val="99"/>
    <w:unhideWhenUsed/>
    <w:rsid w:val="00883C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3CBD"/>
  </w:style>
  <w:style w:type="paragraph" w:styleId="Footer">
    <w:name w:val="footer"/>
    <w:basedOn w:val="Normal"/>
    <w:link w:val="FooterChar"/>
    <w:uiPriority w:val="99"/>
    <w:unhideWhenUsed/>
    <w:rsid w:val="00883C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3CBD"/>
  </w:style>
  <w:style w:type="table" w:styleId="TableGrid">
    <w:name w:val="Table Grid"/>
    <w:basedOn w:val="TableNormal"/>
    <w:uiPriority w:val="39"/>
    <w:rsid w:val="00A86C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A86CD3"/>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A86CD3"/>
    <w:rPr>
      <w:rFonts w:eastAsiaTheme="minorEastAsia"/>
      <w:kern w:val="0"/>
      <w:sz w:val="22"/>
      <w:szCs w:val="22"/>
      <w:lang w:val="en-US"/>
      <w14:ligatures w14:val="none"/>
    </w:rPr>
  </w:style>
  <w:style w:type="table" w:styleId="GridTable2-Accent1">
    <w:name w:val="Grid Table 2 Accent 1"/>
    <w:basedOn w:val="TableNormal"/>
    <w:uiPriority w:val="47"/>
    <w:rsid w:val="00A86CD3"/>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1">
    <w:name w:val="Grid Table 4 Accent 1"/>
    <w:basedOn w:val="TableNormal"/>
    <w:uiPriority w:val="49"/>
    <w:rsid w:val="00A86CD3"/>
    <w:pPr>
      <w:spacing w:after="0" w:line="240" w:lineRule="auto"/>
    </w:pPr>
    <w:rPr>
      <w:kern w:val="0"/>
      <w:sz w:val="22"/>
      <w:szCs w:val="22"/>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OCHeading">
    <w:name w:val="TOC Heading"/>
    <w:basedOn w:val="Heading1"/>
    <w:next w:val="Normal"/>
    <w:uiPriority w:val="39"/>
    <w:unhideWhenUsed/>
    <w:qFormat/>
    <w:rsid w:val="00A86CD3"/>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86CD3"/>
    <w:pPr>
      <w:spacing w:after="100"/>
    </w:pPr>
  </w:style>
  <w:style w:type="character" w:styleId="Hyperlink">
    <w:name w:val="Hyperlink"/>
    <w:basedOn w:val="DefaultParagraphFont"/>
    <w:uiPriority w:val="99"/>
    <w:unhideWhenUsed/>
    <w:rsid w:val="00A86CD3"/>
    <w:rPr>
      <w:color w:val="467886" w:themeColor="hyperlink"/>
      <w:u w:val="single"/>
    </w:rPr>
  </w:style>
  <w:style w:type="table" w:styleId="GridTable4-Accent4">
    <w:name w:val="Grid Table 4 Accent 4"/>
    <w:basedOn w:val="TableNormal"/>
    <w:uiPriority w:val="49"/>
    <w:rsid w:val="00A86CD3"/>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Revision">
    <w:name w:val="Revision"/>
    <w:hidden/>
    <w:uiPriority w:val="99"/>
    <w:semiHidden/>
    <w:rsid w:val="00A86CD3"/>
    <w:pPr>
      <w:spacing w:after="0" w:line="240" w:lineRule="auto"/>
    </w:pPr>
  </w:style>
  <w:style w:type="table" w:styleId="GridTable5Dark-Accent3">
    <w:name w:val="Grid Table 5 Dark Accent 3"/>
    <w:basedOn w:val="TableNormal"/>
    <w:uiPriority w:val="50"/>
    <w:rsid w:val="00A86C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GridTable5Dark-Accent6">
    <w:name w:val="Grid Table 5 Dark Accent 6"/>
    <w:basedOn w:val="TableNormal"/>
    <w:uiPriority w:val="50"/>
    <w:rsid w:val="00A86C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4-Accent3">
    <w:name w:val="Grid Table 4 Accent 3"/>
    <w:basedOn w:val="TableNormal"/>
    <w:uiPriority w:val="49"/>
    <w:rsid w:val="00A86CD3"/>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TOC2">
    <w:name w:val="toc 2"/>
    <w:basedOn w:val="Normal"/>
    <w:next w:val="Normal"/>
    <w:autoRedefine/>
    <w:uiPriority w:val="39"/>
    <w:unhideWhenUsed/>
    <w:rsid w:val="00A86CD3"/>
    <w:pPr>
      <w:spacing w:after="100"/>
      <w:ind w:left="240"/>
    </w:pPr>
  </w:style>
  <w:style w:type="table" w:styleId="GridTable4">
    <w:name w:val="Grid Table 4"/>
    <w:basedOn w:val="TableNormal"/>
    <w:uiPriority w:val="49"/>
    <w:rsid w:val="00A86CD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A86CD3"/>
    <w:pPr>
      <w:spacing w:after="200" w:line="240" w:lineRule="auto"/>
    </w:pPr>
    <w:rPr>
      <w:i/>
      <w:iCs/>
      <w:color w:val="0E2841" w:themeColor="text2"/>
      <w:sz w:val="18"/>
      <w:szCs w:val="18"/>
    </w:rPr>
  </w:style>
  <w:style w:type="table" w:styleId="GridTable1Light-Accent1">
    <w:name w:val="Grid Table 1 Light Accent 1"/>
    <w:basedOn w:val="TableNormal"/>
    <w:uiPriority w:val="46"/>
    <w:rsid w:val="00A86CD3"/>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86CD3"/>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styleId="TableofFigures">
    <w:name w:val="table of figures"/>
    <w:basedOn w:val="Normal"/>
    <w:next w:val="Normal"/>
    <w:uiPriority w:val="99"/>
    <w:unhideWhenUsed/>
    <w:rsid w:val="00A7189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ustomXml" Target="ink/ink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sedmiodjel.com/blog/work-breakdown-structure-in-cloud-migration-projects"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customXml" Target="ink/ink1.xml"/><Relationship Id="rId19" Type="http://schemas.openxmlformats.org/officeDocument/2006/relationships/image" Target="media/image8.jpe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2221BF9767E4DA3903F174ACC0D82CD"/>
        <w:category>
          <w:name w:val="General"/>
          <w:gallery w:val="placeholder"/>
        </w:category>
        <w:types>
          <w:type w:val="bbPlcHdr"/>
        </w:types>
        <w:behaviors>
          <w:behavior w:val="content"/>
        </w:behaviors>
        <w:guid w:val="{FF51AB64-A3B8-448E-86D8-BBF2FF7510FF}"/>
      </w:docPartPr>
      <w:docPartBody>
        <w:p w:rsidR="00386FD6" w:rsidRDefault="00B37DE9" w:rsidP="00B37DE9">
          <w:pPr>
            <w:pStyle w:val="92221BF9767E4DA3903F174ACC0D82CD"/>
          </w:pPr>
          <w:r>
            <w:rPr>
              <w:rFonts w:asciiTheme="majorHAnsi" w:eastAsiaTheme="majorEastAsia" w:hAnsiTheme="majorHAnsi" w:cstheme="majorBidi"/>
              <w:caps/>
              <w:color w:val="156082" w:themeColor="accent1"/>
              <w:sz w:val="80"/>
              <w:szCs w:val="80"/>
            </w:rPr>
            <w:t>[Document title]</w:t>
          </w:r>
        </w:p>
      </w:docPartBody>
    </w:docPart>
    <w:docPart>
      <w:docPartPr>
        <w:name w:val="E8A36364A11D4EC89426129E8BBCE8CA"/>
        <w:category>
          <w:name w:val="General"/>
          <w:gallery w:val="placeholder"/>
        </w:category>
        <w:types>
          <w:type w:val="bbPlcHdr"/>
        </w:types>
        <w:behaviors>
          <w:behavior w:val="content"/>
        </w:behaviors>
        <w:guid w:val="{8193E97E-7F73-4318-99B5-84777362224A}"/>
      </w:docPartPr>
      <w:docPartBody>
        <w:p w:rsidR="00386FD6" w:rsidRDefault="00B37DE9" w:rsidP="00B37DE9">
          <w:pPr>
            <w:pStyle w:val="E8A36364A11D4EC89426129E8BBCE8CA"/>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Bookman Old Style">
    <w:panose1 w:val="02050604050505020204"/>
    <w:charset w:val="00"/>
    <w:family w:val="roman"/>
    <w:pitch w:val="variable"/>
    <w:sig w:usb0="00000287" w:usb1="00000000" w:usb2="00000000" w:usb3="00000000" w:csb0="0000009F" w:csb1="00000000"/>
  </w:font>
  <w:font w:name="Canva Sans Bold">
    <w:altName w:val="Calibri"/>
    <w:charset w:val="00"/>
    <w:family w:val="auto"/>
    <w:pitch w:val="default"/>
  </w:font>
  <w:font w:name="Georgia Pro Condensed Italics">
    <w:altName w:val="Calibri"/>
    <w:charset w:val="00"/>
    <w:family w:val="auto"/>
    <w:pitch w:val="default"/>
  </w:font>
  <w:font w:name="IBM Plex Sans Italics">
    <w:altName w:val="Calibri"/>
    <w:charset w:val="00"/>
    <w:family w:val="auto"/>
    <w:pitch w:val="default"/>
  </w:font>
  <w:font w:name="Canva Sans">
    <w:altName w:val="Calibri"/>
    <w:charset w:val="00"/>
    <w:family w:val="auto"/>
    <w:pitch w:val="default"/>
  </w:font>
  <w:font w:name="Georgia Pro Condensed">
    <w:altName w:val="Calibri"/>
    <w:charset w:val="00"/>
    <w:family w:val="auto"/>
    <w:pitch w:val="default"/>
  </w:font>
  <w:font w:name="IBM Plex Sans">
    <w:charset w:val="00"/>
    <w:family w:val="swiss"/>
    <w:pitch w:val="variable"/>
    <w:sig w:usb0="A00002EF" w:usb1="5000207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DE9"/>
    <w:rsid w:val="00386FD6"/>
    <w:rsid w:val="006C2D80"/>
    <w:rsid w:val="008637A8"/>
    <w:rsid w:val="00B37DE9"/>
    <w:rsid w:val="00E56FBE"/>
    <w:rsid w:val="00E720D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221BF9767E4DA3903F174ACC0D82CD">
    <w:name w:val="92221BF9767E4DA3903F174ACC0D82CD"/>
    <w:rsid w:val="00B37DE9"/>
  </w:style>
  <w:style w:type="paragraph" w:customStyle="1" w:styleId="E8A36364A11D4EC89426129E8BBCE8CA">
    <w:name w:val="E8A36364A11D4EC89426129E8BBCE8CA"/>
    <w:rsid w:val="00B37D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5T18:59:26.575"/>
    </inkml:context>
    <inkml:brush xml:id="br0">
      <inkml:brushProperty name="width" value="0.025" units="cm"/>
      <inkml:brushProperty name="height" value="0.025" units="cm"/>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37:38.872"/>
    </inkml:context>
    <inkml:brush xml:id="br0">
      <inkml:brushProperty name="width" value="0.025" units="cm"/>
      <inkml:brushProperty name="height" value="0.025" units="cm"/>
    </inkml:brush>
  </inkml:definitions>
  <inkml:trace contextRef="#ctx0" brushRef="#br0">118 1172 24575,'0'5'0,"1"0"0,0 0 0,0 0 0,0-1 0,0 1 0,1 0 0,2 5 0,17 32 0,-20-40 0,0-1 0,-1 1 0,1-1 0,0 1 0,0 0 0,0-1 0,0 0 0,0 1 0,0-1 0,1 0 0,-1 1 0,0-1 0,1 0 0,-1 0 0,1 0 0,-1-1 0,1 1 0,-1 0 0,1 0 0,-1-1 0,1 1 0,0-1 0,-1 0 0,1 1 0,0-1 0,-1 0 0,1 0 0,0 0 0,-1 0 0,1 0 0,0-1 0,0 1 0,-1 0 0,1-1 0,-1 0 0,1 1 0,0-1 0,-1 0 0,3-1 0,4-3 0,-1-1 0,0 0 0,0 0 0,0-1 0,11-14 0,-7 7 0,-2-1 0,1 0 0,-2-1 0,0 1 0,0-2 0,5-19 0,27-106 0,-40 139 0,13-57 0,-3-1 0,3-64 0,-6-125 0,6 276 0,0 15 0,1 3 0,22 47 0,37 53 0,-33-67 0,46 121 0,-39-49 0,-11-30 0,-36-118-52,0 0-1,0-1 1,0 1-1,0 0 1,1-1-1,-1 1 1,0 0-1,0-1 1,1 1-1,-1-1 1,1 1-1,-1-1 1,0 1-1,1-1 1,-1 1-1,1-1 1,-1 1-1,1-1 1,-1 1-1,1-1 0,-1 0 1,1 1-1,-1-1 1,1 0-1,0 1 1</inkml:trace>
  <inkml:trace contextRef="#ctx0" brushRef="#br0" timeOffset="1">0 960 24575,'1'-1'0,"0"0"0,-1 0 0,1 0 0,0 0 0,0 0 0,0 0 0,0 0 0,0 0 0,0 0 0,0 0 0,0 1 0,0-1 0,0 0 0,0 1 0,0-1 0,2 0 0,-1 1 0,92-41 0,149-41 0,172-29 0,-41 12 0,-264 66 0,105-29 0,-202 59-73,1 1-1,0 0 1,22 1-1,-18 1-997</inkml:trace>
  <inkml:trace contextRef="#ctx0" brushRef="#br0" timeOffset="2">674 423 24575,'1'11'0,"0"0"0,1 0 0,0 0 0,1-1 0,5 16 0,1 2 0,60 295 0,-28-107 0,-31-190 0,-8-21 0,0-1 0,0 1 0,0-1 0,-1 1 0,2 7 0,-2-9 0,1-7 0,3-7 0,8-9 0,35-49 0,-41 62 0,-1-1 0,1 1 0,0 1 0,0-1 0,1 1 0,10-6 0,-16 11 0,1 0 0,-1 0 0,0 0 0,0 0 0,0 0 0,1 1 0,-1-1 0,0 1 0,1-1 0,-1 1 0,0 0 0,1 0 0,-1 0 0,0 1 0,0-1 0,1 0 0,-1 1 0,4 1 0,1 1 0,-1 1 0,0 0 0,0 0 0,10 9 0,-2-2 0,-8-6 0,0 0 0,-1 1 0,1 0 0,-1 0 0,0 0 0,6 11 0,-8-12 0,0 0 0,-1 0 0,0 0 0,1 1 0,-2-1 0,1 1 0,0 0 0,-1-1 0,1 12 0,-2-15 0,-1-1 0,1 1 0,0 0 0,-1-1 0,1 1 0,-1-1 0,0 1 0,0-1 0,1 1 0,-1-1 0,0 1 0,0-1 0,0 0 0,0 1 0,-1-1 0,1 0 0,0 0 0,0 0 0,-1 0 0,1 0 0,0 0 0,-1-1 0,-2 2 0,-5 3 0,-1-1 0,-14 3 0,20-5 0,-9 1 0,1-1 0,-1 0 0,0-1 0,-23-1 0,-6 1 0,26 3 0,-2 0 0</inkml:trace>
  <inkml:trace contextRef="#ctx0" brushRef="#br0" timeOffset="3">1114 799 24575,'0'10'0,"1"0"0,0 0 0,1 0 0,5 18 0,17 37 0,-18-50 0,22 50 0,-25-58 0,1-1 0,0 1 0,0-1 0,1 0 0,0 0 0,0-1 0,6 7 0,-8-11 0,-1 0 0,0 0 0,1 1 0,-1-1 0,1-1 0,-1 1 0,1 0 0,-1-1 0,1 1 0,-1-1 0,1 0 0,0 0 0,-1 0 0,1 0 0,-1-1 0,1 1 0,0-1 0,-1 1 0,1-1 0,-1 0 0,1 0 0,2-2 0,6-2 0,-1-1 0,-1 0 0,17-14 0,-20 15 0,0-1 0,0 1 0,0-2 0,-1 1 0,0-1 0,0 0 0,0 0 0,-1 0 0,0-1 0,-1 1 0,1-1 0,-1 0 0,2-12 0,-2 6 0,-1 1 0,0-1 0,-1 1 0,-1-1 0,0 0 0,0 1 0,-5-24 0,5 35 0,0 1 0,0 0 0,-1-1 0,1 1 0,0 0 0,-1 0 0,1-1 0,-1 1 0,1 0 0,-1 0 0,-1-2 0,1 2 0,1 1 0,-1-1 0,0 1 0,1 0 0,-1-1 0,0 1 0,0 0 0,1 0 0,-1-1 0,0 1 0,0 0 0,0 0 0,0 0 0,1 0 0,-1 0 0,0 0 0,0 0 0,-1 0 0,2 1 0,0-1 0,0 0 0,0 0 0,0 1 0,0-1 0,0 0 0,-1 0 0,1 1 0,0-1 0,0 0 0,0 1 0,0-1 0,0 0 0,0 0 0,0 1 0,0-1 0,0 0 0,0 1 0,0-1 0,0 0 0,0 0 0,1 1 0,-1-1 0,0 0 0,0 1 0,0-1 0,0 0 0,0 0 0,0 0 0,1 1 0,-1-1 0,0 0 0,0 0 0,1 1 0,5 9 0,-3-7 0,1 0 0,-1-1 0,1 1 0,-1-1 0,1 0 0,0 0 0,0-1 0,4 2 0,36 8 0,-25-7 0,-2 0 0,-2-1 0,0 0 0,-1 1 0,1 1 0,22 11 0,-34-13 0,0-1 0,0 1 0,0 0 0,0 0 0,-1 0 0,1 0 0,-1 0 0,0 1 0,1-1 0,-2 1 0,1-1 0,0 1 0,-1 0 0,1 0 0,-1 0 0,1 5 0,1 8 0,0 1 0,0 23 0,-2-36 0,-1-4 0,0 0 0,0 0 0,0 0 0,0 1 0,0-1 0,0 0 0,1 0 0,-1 0 0,0 0 0,1 0 0,-1 0 0,1 0 0,-1-1 0,1 1 0,-1 0 0,1 0 0,-1 0 0,1 0 0,0-1 0,-1 1 0,1 0 0,0 0 0,0-1 0,0 1 0,0-1 0,-1 1 0,1-1 0,0 1 0,0-1 0,0 0 0,0 1 0,0-1 0,0 0 0,0 0 0,0 0 0,0 0 0,0 0 0,0 0 0,0 0 0,0 0 0,0 0 0,0 0 0,0-1 0,0 1 0,1-1 0,5-1 0,0 0 0,-1-1 0,1 0 0,10-7 0,2-3-1365,-13 9-5461</inkml:trace>
  <inkml:trace contextRef="#ctx0" brushRef="#br0" timeOffset="4">1148 618 24575,'0'0'0,"1"-1"0,2-1 0,0 1 0,0 0 0,-1 0 0</inkml:trace>
  <inkml:trace contextRef="#ctx0" brushRef="#br0" timeOffset="5">2021 698 24575,'-4'-5'0,"0"0"0,1-1 0,0 1 0,0-1 0,0 0 0,0 0 0,1 0 0,0 0 0,-2-13 0,-5-9 0,0-9 0,9 36 0,0 1 0,-1 0 0,1-1 0,0 1 0,0 0 0,-1-1 0,1 1 0,0 0 0,-1 0 0,1-1 0,0 1 0,-1 0 0,1 0 0,0-1 0,-1 1 0,1 0 0,0 0 0,-1 0 0,1 0 0,-1 0 0,1 0 0,0 0 0,-1 0 0,1 0 0,-1 0 0,1 0 0,0 0 0,-1 0 0,1 0 0,-1 0 0,1 0 0,0 0 0,-1 0 0,1 0 0,-1 1 0,1-1 0,0 0 0,-1 0 0,1 1 0,-16 8 0,8-2 0,1-1 0,0 1 0,0 1 0,1-1 0,0 1 0,0 0 0,1 1 0,0-1 0,0 1 0,-4 12 0,0 2 0,1 1 0,-10 48 0,14-53 0,1 0 0,1 1 0,0 23 0,2-35 0,1-1 0,-1 1 0,1-1 0,0 1 0,1-1 0,0 0 0,0 1 0,0-1 0,1 0 0,0-1 0,6 11 0,-9-17 0,0 1 0,1 0 0,-1 0 0,1-1 0,-1 1 0,1-1 0,-1 1 0,1-1 0,0 1 0,-1-1 0,1 1 0,-1-1 0,1 1 0,0-1 0,0 0 0,-1 1 0,1-1 0,0 0 0,0 0 0,-1 1 0,1-1 0,0 0 0,0 0 0,-1 0 0,1 0 0,0 0 0,0 0 0,-1-1 0,1 1 0,0 0 0,0 0 0,-1 0 0,1-1 0,0 1 0,0 0 0,-1-1 0,1 1 0,0-1 0,-1 1 0,1-1 0,-1 1 0,1-1 0,-1 1 0,1-2 0,4-3 0,-1 0 0,0-1 0,0 1 0,4-8 0,-5 8 0,8-17 0,0-1 0,-1 0 0,-2 0 0,7-28 0,-14 49 0,0-1 0,0 1 0,-1-1 0,1 1 0,1-1 0,-1 1 0,3-4 0,-4 6 0,0-1 0,1 1 0,-1 0 0,0-1 0,0 1 0,1 0 0,-1 0 0,0 0 0,1-1 0,-1 1 0,0 0 0,1 0 0,-1 0 0,1 0 0,-1 0 0,0 0 0,1 0 0,-1 0 0,1 0 0,-1 0 0,0 0 0,1 0 0,0 0 0,0 1 0,0-1 0,0 1 0,0-1 0,0 1 0,0-1 0,-1 1 0,1 0 0,0 0 0,0-1 0,-1 1 0,2 1 0,8 13 0,18 30 0,-22-32 0,1-1 0,1 0 0,0-1 0,15 17 0,-22-26 0,1 0 0,0 0 0,0-1 0,0 1 0,0-1 0,0 1 0,1-1 0,-1 0 0,0 0 0,0 0 0,1-1 0,-1 1 0,1 0 0,-1-1 0,1 0 0,-1 1 0,0-1 0,1 0 0,-1 0 0,1-1 0,-1 1 0,1 0 0,-1-1 0,1 0 0,-1 0 0,0 1 0,1-1 0,-1-1 0,0 1 0,0 0 0,0-1 0,2-1 0,2-2 0,0 0 0,-1 0 0,0 0 0,0-1 0,-1 0 0,1 0 0,-1 0 0,-1-1 0,7-13 0,-4 2 0,0 1 0,-2-1 0,0 0 0,-1 0 0,0-1 0,-2 1 0,0-1 0,-1-18 0,11 51 0,-4-5 0,0 3 0,-6-9 0,0 0 0,1 0 0,0 0 0,-1-1 0,1 1 0,0 0 0,0-1 0,1 0 0,-1 1 0,3 1 0,-5-5 0,0 0 0,0-1 0,0 1 0,0-1 0,0 1 0,0 0 0,0-1 0,1 1 0,-1-1 0,0 1 0,1 0 0,-1-1 0,2-1 0,15-50 0,2-6 0,-17 52 0,1 0 0,1 1 0,-1-1 0,1 1 0,9-11 0,-12 15 0,1 1 0,0-1 0,-1 1 0,1 0 0,0 0 0,0 0 0,0 0 0,0 0 0,0 0 0,1 0 0,-1 1 0,0-1 0,0 1 0,0 0 0,0 0 0,1-1 0,-1 1 0,0 1 0,0-1 0,0 0 0,0 1 0,1-1 0,-1 1 0,0 0 0,4 1 0,4 3 0,1 0 0,-1 1 0,14 10 0,-10-6 0,-1 0 0,0 1 0,-1 1 0,16 20 0,-7-5 0,21 37 0,-34-54 0,-8-10 0,0 0 0,0 0 0,1 1 0,-1-1 0,0 0 0,0 0 0,0 0 0,1 0 0,-1 0 0,0 0 0,0 0 0,1 0 0,-1 0 0,0 0 0,0 0 0,1 0 0,-1 0 0,0 0 0,0 0 0,1 0 0,-1 0 0,0 0 0,0 0 0,1-1 0,0 0 0,1 0 0,-1-1 0,0 1 0,0-1 0,0 1 0,0-1 0,0 1 0,0-1 0,0-2 0,1 2 0,15-37 0,22-73 0,-29 79 0,0-3 0,-8 25 0,1 0 0,1 0 0,-1 1 0,2-1 0,-1 1 0,10-16 0,-13 25 0,0 0 0,0 0 0,0 0 0,-1 1 0,1-1 0,0 0 0,0 1 0,0-1 0,0 1 0,1-1 0,-1 1 0,0 0 0,0-1 0,0 1 0,0 0 0,0 0 0,0 0 0,1 0 0,-1 0 0,0 0 0,0 0 0,0 0 0,0 0 0,0 0 0,0 1 0,1-1 0,-1 1 0,0-1 0,1 1 0,4 3 0,1-1 0,-1 1 0,9 7 0,-10-7 0,5 4 0,-1 0 0,10 11 0,9 8 0,-28-26 0,1-1 0,0 1 0,-1-1 0,1 1 0,0-1 0,0 1 0,0-1 0,-1 0 0,1 1 0,0-1 0,0 0 0,0 0 0,0 0 0,0 0 0,-1 1 0,1-1 0,0-1 0,0 1 0,0 0 0,0 0 0,0 0 0,-1 0 0,3-1 0,-1 0 0,1-1 0,-1 0 0,1 1 0,-1-1 0,4-3 0,-4 4 0,0 1 0,0 0 0,0 0 0,0 0 0,0 0 0,-1 1 0,1-1 0,0 1 0,0-1 0,0 1 0,0-1 0,1 2 0,17 7 0,20 13 0,-22-11 0,32 13 0,-45-21 0,1-1 0,0-1 0,-1 1 0,1-1 0,0 0 0,0-1 0,0 0 0,-1 1 0,1-2 0,8 0 0,-11 0 0,0 1 0,0-1 0,0 0 0,0 0 0,-1 0 0,1-1 0,0 1 0,0-1 0,-1 1 0,1-1 0,-1 0 0,0 0 0,1 0 0,-1 0 0,0-1 0,0 1 0,0-1 0,0 1 0,-1-1 0,3-4 0,-2 2 0,0 0 0,-1 0 0,0-1 0,0 1 0,0-1 0,0 1 0,-1-1 0,0 1 0,0-1 0,0 1 0,-2-7 0,0-2 0,0 1 0,-1-1 0,-1 1 0,0 0 0,0 0 0,-2 0 0,1 1 0,-2-1 0,-9-14 0,6 13 0,-1 0 0,0 1 0,-1 1 0,0 0 0,0 1 0,-25-17 0,10 12 0,-1 0 0,-1 2 0,0 2 0,-1 0 0,0 3 0,0 0 0,-44-5 0,-2 4-91,0 4 0,0 4 0,-90 9 0,-227 54-273,264-33 364,-157 57 0,260-74 36,1 0 1,1 2-1,0 0 1,0 2-1,2 1 0,-1 1 1,2 1-1,0 1 1,-23 28-1,29-29-6,0 1 1,2 0-1,0 1 0,1 1 1,1 0-1,0 1 0,2 0 1,1 0-1,0 1 1,2 0-1,-6 35 0,10-42-30,1 0 0,1 0 0,0-1 0,1 1 0,1 0 0,0 0 0,1-1 0,1 0 0,0 1 0,1-1 0,0-1 0,1 1 0,1-1 0,0 0 0,1-1 0,0 0 0,11 13 0,-5-8 0,0-2 0,2 0 0,-1 0 0,2-2 0,0 0 0,0-1 0,1-1 0,1-1 0,0 0 0,0-2 0,28 10 0,-24-12 0,1-1 0,0-1 0,0-2 0,0 0 0,45-2 0,-33-4 0,-1-1 0,0-2 0,48-15 0,-25 2 0,67-33 0,44-36 0,-18 5-1365,-138 76-5461</inkml:trace>
  <inkml:trace contextRef="#ctx0" brushRef="#br0" timeOffset="6">2515 967 24575,'0'0'0</inkml:trace>
  <inkml:trace contextRef="#ctx0" brushRef="#br0" timeOffset="7">2962 450 24575,'0'0'0</inkml:trace>
  <inkml:trace contextRef="#ctx0" brushRef="#br0" timeOffset="8">3099 0 24575,'1'31'0,"1"-1"0,2 0 0,1 0 0,14 52 0,49 110 0,-63-179 0,7 20 0,-1 1 0,13 66 0,-24-99 0,0-1 0,0 1 0,0 0 0,0 0 0,0 0 0,1 0 0,-2 0 0,1 0 0,0 0 0,0 0 0,0 0 0,0 0 0,0 0 0,-1-1 0,1 1 0,0 0 0,-1 0 0,1 0 0,-1 0 0,1-1 0,-1 1 0,1 0 0,-2 1 0,0-1 0,0 0 0,0 1 0,0-1 0,0 0 0,0-1 0,-1 1 0,1 0 0,-3 0 0,-2 0 0,0 0 0,1-1 0,-1 1 0,0-1 0,0-1 0,1 0 0,-1 0 0,-9-2 0,-7-5 0,-23-9 0,10 2 0,-196-76 0,224 87 0,-25-10 0,30 13 0,0 0 0,0 0 0,0 1 0,0-1 0,0 1 0,0 0 0,0 0 0,0 0 0,-3 0 0,30-1 0,-5 2 0,27-7 0,51-13 0,45-20 0,-96 26 0,86-32 0,-111 36 0,0-2 0,-1 0 0,0-1 0,18-16 0,-36 26 0,0 0 0,0 0 0,0 0 0,-1-1 0,1 1 0,-1-1 0,0 1 0,1-1 0,-1 0 0,0 1 0,0-1 0,-1 0 0,1 0 0,-1 0 0,1 0 0,-1 0 0,0 0 0,0 0 0,0 0 0,0 1 0,-1-7 0,-1-1 0,0 1 0,0-1 0,0 1 0,-1 0 0,-6-12 0,6 13 0,-1 1 0,0-1 0,-1 1 0,0 0 0,0 0 0,0 0 0,-10-8 0,9 44 0,5 23 0,1 0 0,10 73 0,27 103 0,-7-47 0,-26-156 0,-1-7 0,-1 0 0,0 1 0,-1-1 0,-1 25 0</inkml:trace>
  <inkml:trace contextRef="#ctx0" brushRef="#br0" timeOffset="9">2014 1105 24575,'2'-1'0,"1"-1"0,-1 0 0,1 1 0,-1 0 0,1-1 0,-1 1 0,1 0 0,5 0 0,2-2 0,56-20-19,189-69-568,-97 24 457,248-97 139,-266 117-23,326-130 149,-447 168 375,-15 7-501,-1 1-1,1-1 1,0 1 0,0 0 0,0 1-1,0-1 1,0 1 0,1 0 0,-1 0-1,8-1 1,-10 2-1374</inkml:trace>
  <inkml:trace contextRef="#ctx0" brushRef="#br0" timeOffset="10">2144 1339 24575,'2'-1'0,"-1"0"0,1 0 0,-1 0 0,1 0 0,-1 0 0,1 0 0,-1 1 0,1-1 0,2 0 0,3-2 0,259-128 52,-38 18-650,168-67 480,9 25 127,-325 129 44,238-84 549,-290 98-546,-18 6-767,21-5 1</inkml:trace>
  <inkml:trace contextRef="#ctx0" brushRef="#br0" timeOffset="11">3443 604 24575,'18'-5'-3,"-11"3"-1359</inkml:trace>
  <inkml:trace contextRef="#ctx0" brushRef="#br0" timeOffset="12">3601 938 24575,'0'0'0</inkml:trace>
  <inkml:trace contextRef="#ctx0" brushRef="#br0" timeOffset="13">962 472 24575,'0'9'0,"1"0"0,-1-1 0,1 1 0,1 0 0,3 13 0,-4-18 0,0-1 0,1 1 0,0-1 0,-1 0 0,1 1 0,0-1 0,0 0 0,1 0 0,-1 0 0,0 0 0,1-1 0,0 1 0,0-1 0,-1 1 0,6 1 0,-5-2 0,0-1 0,1 0 0,-1 0 0,0 0 0,1-1 0,-1 1 0,1-1 0,-1 0 0,1 0 0,-1 0 0,1-1 0,-1 1 0,0-1 0,1 0 0,-1 0 0,0 0 0,1 0 0,-1-1 0,4-2 0,8-4 0,-1-1 0,21-17 0,-34 25 0,1 0 0,0-1 0,0 1 0,0-1 0,0 0 0,-1 1 0,1-1 0,-1 0 0,1 0 0,-1 0 0,0 0 0,1 0 0,0-3 0,-2 3 0,0 1 0,0 0 0,0-1 0,0 1 0,0-1 0,0 1 0,0 0 0,0-1 0,0 1 0,-1 0 0,1-1 0,-1 1 0,1 0 0,-1 0 0,1-1 0,-1 1 0,0 0 0,1 0 0,-1 0 0,0 0 0,0 0 0,0 0 0,-1-2 0,0 2 3,1-1 1,-1 1-1,1-1 0,-1 1 0,1 0 1,-1-1-1,0 1 0,0 0 0,0 0 1,1 0-1,-1 1 0,0-1 0,0 0 1,0 1-1,0-1 0,0 1 0,0 0 1,0 0-1,0 0 0,0 0 0,0 0 0,-1 0 1,1 1-1,0-1 0,1 1 0,-1-1 1,0 1-1,0 0 0,0 0 0,0 0 1,0 0-1,1 0 0,-1 0 0,0 0 1,1 1-1,-3 2 0,0-1-102,1 1 0,-1 0 0,1 0 0,0 0 0,0 1 0,1-1 0,-1 0 0,1 1 0,0 0 0,0 0 0,1 0 0,-1 0 0,1 0 0,-1 8 0,2-9-6727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8820F-92D4-433B-840D-C99CD8088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56</Pages>
  <Words>6755</Words>
  <Characters>37832</Characters>
  <Application>Microsoft Office Word</Application>
  <DocSecurity>0</DocSecurity>
  <Lines>1801</Lines>
  <Paragraphs>1311</Paragraphs>
  <ScaleCrop>false</ScaleCrop>
  <HeadingPairs>
    <vt:vector size="2" baseType="variant">
      <vt:variant>
        <vt:lpstr>Title</vt:lpstr>
      </vt:variant>
      <vt:variant>
        <vt:i4>1</vt:i4>
      </vt:variant>
    </vt:vector>
  </HeadingPairs>
  <TitlesOfParts>
    <vt:vector size="1" baseType="lpstr">
      <vt:lpstr>project plan 1</vt:lpstr>
    </vt:vector>
  </TitlesOfParts>
  <Company/>
  <LinksUpToDate>false</LinksUpToDate>
  <CharactersWithSpaces>43276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 1</dc:title>
  <dc:subject>Visionary Minds</dc:subject>
  <dc:creator>Rechael Vincent Lopes</dc:creator>
  <cp:keywords/>
  <dc:description/>
  <cp:lastModifiedBy>Rechael Lopes</cp:lastModifiedBy>
  <cp:revision>38</cp:revision>
  <dcterms:created xsi:type="dcterms:W3CDTF">2024-10-10T22:56:00Z</dcterms:created>
  <dcterms:modified xsi:type="dcterms:W3CDTF">2025-02-19T00:51:00Z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d25009f9-3356-49dd-9020-91ff758eacdf</vt:lpwstr>
  </property>
</Properties>
</file>